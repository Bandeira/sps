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46AD" w:rsidRPr="001B45FC" w:rsidRDefault="001B45FC" w:rsidP="003950DD">
      <w:pPr>
        <w:pStyle w:val="Title"/>
      </w:pPr>
      <w:r w:rsidRPr="001B45FC">
        <w:t xml:space="preserve">Sequencing-Grade </w:t>
      </w:r>
      <w:r w:rsidRPr="00530672">
        <w:rPr>
          <w:i/>
        </w:rPr>
        <w:t xml:space="preserve">De </w:t>
      </w:r>
      <w:r w:rsidR="00530A61" w:rsidRPr="00530672">
        <w:rPr>
          <w:i/>
        </w:rPr>
        <w:t>n</w:t>
      </w:r>
      <w:r w:rsidRPr="00530672">
        <w:rPr>
          <w:i/>
        </w:rPr>
        <w:t>ovo</w:t>
      </w:r>
      <w:r w:rsidRPr="001B45FC">
        <w:t xml:space="preserve"> Analysis of MS/MS Triplets (CID/HCD/ETD) From O</w:t>
      </w:r>
      <w:r w:rsidR="00EC607C">
        <w:softHyphen/>
      </w:r>
      <w:r w:rsidR="00EC607C">
        <w:softHyphen/>
      </w:r>
      <w:r w:rsidR="00EC607C">
        <w:softHyphen/>
      </w:r>
      <w:r w:rsidRPr="001B45FC">
        <w:t>verlapping Peptides</w:t>
      </w:r>
    </w:p>
    <w:p w:rsidR="009246AD" w:rsidRPr="00AB5D10" w:rsidRDefault="00A046C1" w:rsidP="00AB5D10">
      <w:pPr>
        <w:pStyle w:val="BBAuthorName"/>
      </w:pPr>
      <w:r>
        <w:t>Adrian Guthals</w:t>
      </w:r>
      <w:r w:rsidR="00BF24C4">
        <w:rPr>
          <w:vertAlign w:val="superscript"/>
        </w:rPr>
        <w:t>1</w:t>
      </w:r>
      <w:r w:rsidR="001B45FC" w:rsidRPr="00AB5D10">
        <w:t>, Karl R. Clauser</w:t>
      </w:r>
      <w:r w:rsidR="001B45FC" w:rsidRPr="00007507">
        <w:rPr>
          <w:vertAlign w:val="superscript"/>
        </w:rPr>
        <w:t>3</w:t>
      </w:r>
      <w:r w:rsidR="001B45FC" w:rsidRPr="00AB5D10">
        <w:t xml:space="preserve">, </w:t>
      </w:r>
      <w:r w:rsidR="00134D10">
        <w:t>Ari Frank</w:t>
      </w:r>
      <w:r w:rsidR="00221125" w:rsidRPr="00221125">
        <w:rPr>
          <w:vertAlign w:val="superscript"/>
        </w:rPr>
        <w:t>4</w:t>
      </w:r>
      <w:r w:rsidR="00134D10">
        <w:t xml:space="preserve">, </w:t>
      </w:r>
      <w:r w:rsidR="001B45FC" w:rsidRPr="00AB5D10">
        <w:t>Nuno Bandeira</w:t>
      </w:r>
      <w:r w:rsidR="001B45FC" w:rsidRPr="00B31BBB">
        <w:rPr>
          <w:vertAlign w:val="superscript"/>
        </w:rPr>
        <w:t>1</w:t>
      </w:r>
      <w:proofErr w:type="gramStart"/>
      <w:r w:rsidR="001B45FC" w:rsidRPr="00B31BBB">
        <w:rPr>
          <w:vertAlign w:val="superscript"/>
        </w:rPr>
        <w:t>,2</w:t>
      </w:r>
      <w:proofErr w:type="gramEnd"/>
      <w:r>
        <w:rPr>
          <w:vertAlign w:val="superscript"/>
        </w:rPr>
        <w:t>,*</w:t>
      </w:r>
    </w:p>
    <w:p w:rsidR="001B45FC" w:rsidRPr="005D7092" w:rsidRDefault="001B45FC" w:rsidP="00221125">
      <w:pPr>
        <w:pStyle w:val="BCAuthorAddress"/>
      </w:pPr>
      <w:r w:rsidRPr="005D7092">
        <w:rPr>
          <w:vertAlign w:val="superscript"/>
        </w:rPr>
        <w:t>1</w:t>
      </w:r>
      <w:r w:rsidRPr="005D7092">
        <w:t xml:space="preserve">Department of Computer Science and Engineering, </w:t>
      </w:r>
      <w:r w:rsidRPr="005D7092">
        <w:rPr>
          <w:vertAlign w:val="superscript"/>
        </w:rPr>
        <w:t>2</w:t>
      </w:r>
      <w:r w:rsidRPr="005D7092">
        <w:t xml:space="preserve">Skaggs School of Pharmacy and Pharmaceutical Sciences, University of California San Diego, La Jolla, California 92093; </w:t>
      </w:r>
      <w:r w:rsidRPr="005D7092">
        <w:rPr>
          <w:vertAlign w:val="superscript"/>
        </w:rPr>
        <w:t>3</w:t>
      </w:r>
      <w:r w:rsidRPr="005D7092">
        <w:t>Broad Institute of the Massachusetts Institute of Technology and Harvard, Cambridge, Massachusetts 02142</w:t>
      </w:r>
      <w:r w:rsidR="00221125">
        <w:t xml:space="preserve">; </w:t>
      </w:r>
      <w:r w:rsidR="00221125" w:rsidRPr="00221125">
        <w:rPr>
          <w:vertAlign w:val="superscript"/>
        </w:rPr>
        <w:t>4</w:t>
      </w:r>
      <w:r w:rsidR="00221125">
        <w:t xml:space="preserve">Affectivon, Inc., </w:t>
      </w:r>
      <w:proofErr w:type="spellStart"/>
      <w:r w:rsidR="00221125">
        <w:t>Kiryat</w:t>
      </w:r>
      <w:proofErr w:type="spellEnd"/>
      <w:r w:rsidR="00221125">
        <w:t xml:space="preserve"> </w:t>
      </w:r>
      <w:proofErr w:type="spellStart"/>
      <w:r w:rsidR="00221125">
        <w:t>Tivon</w:t>
      </w:r>
      <w:proofErr w:type="spellEnd"/>
      <w:r w:rsidR="00221125">
        <w:t>, Israel</w:t>
      </w:r>
      <w:r w:rsidR="00A046C1">
        <w:t xml:space="preserve">; </w:t>
      </w:r>
      <w:r w:rsidR="00A046C1" w:rsidRPr="00A046C1">
        <w:rPr>
          <w:vertAlign w:val="superscript"/>
        </w:rPr>
        <w:t>*</w:t>
      </w:r>
      <w:r w:rsidR="00A046C1">
        <w:t>Corresponding author</w:t>
      </w:r>
    </w:p>
    <w:p w:rsidR="00007507" w:rsidRPr="005D7092" w:rsidRDefault="00A046C1" w:rsidP="005D7092">
      <w:pPr>
        <w:pStyle w:val="BIEmailAddress"/>
      </w:pPr>
      <w:r>
        <w:rPr>
          <w:b/>
        </w:rPr>
        <w:t>Email</w:t>
      </w:r>
      <w:r w:rsidR="00007507" w:rsidRPr="005D7092">
        <w:rPr>
          <w:b/>
        </w:rPr>
        <w:t>:</w:t>
      </w:r>
      <w:r w:rsidR="00007507" w:rsidRPr="005D7092">
        <w:t xml:space="preserve"> </w:t>
      </w:r>
      <w:r>
        <w:t xml:space="preserve">Adrian Guthals, </w:t>
      </w:r>
      <w:hyperlink r:id="rId9" w:history="1">
        <w:r w:rsidRPr="00B30F0F">
          <w:rPr>
            <w:rStyle w:val="Hyperlink"/>
          </w:rPr>
          <w:t>aguthals@cs.ucsd.edu</w:t>
        </w:r>
      </w:hyperlink>
      <w:r>
        <w:t xml:space="preserve">; Karl R. Clauser, </w:t>
      </w:r>
      <w:hyperlink r:id="rId10" w:history="1">
        <w:r w:rsidRPr="00B30F0F">
          <w:rPr>
            <w:rStyle w:val="Hyperlink"/>
          </w:rPr>
          <w:t>clauser@broadinstitute.org</w:t>
        </w:r>
      </w:hyperlink>
      <w:r>
        <w:t xml:space="preserve">; Ari Frank, </w:t>
      </w:r>
      <w:hyperlink r:id="rId11" w:history="1">
        <w:r w:rsidRPr="00B30F0F">
          <w:rPr>
            <w:rStyle w:val="Hyperlink"/>
          </w:rPr>
          <w:t>ari.frank@gmail.com</w:t>
        </w:r>
      </w:hyperlink>
      <w:r>
        <w:t xml:space="preserve">; Nuno Bandeira, </w:t>
      </w:r>
      <w:hyperlink r:id="rId12" w:history="1">
        <w:r w:rsidRPr="00B30F0F">
          <w:rPr>
            <w:rStyle w:val="Hyperlink"/>
          </w:rPr>
          <w:t>bandeira@ucsd.edu</w:t>
        </w:r>
      </w:hyperlink>
      <w:r>
        <w:t xml:space="preserve"> </w:t>
      </w:r>
    </w:p>
    <w:p w:rsidR="00AB34C5" w:rsidRPr="005D7092" w:rsidRDefault="001B45FC" w:rsidP="005D7092">
      <w:pPr>
        <w:pStyle w:val="BGKeywords"/>
      </w:pPr>
      <w:r w:rsidRPr="005D7092">
        <w:rPr>
          <w:b/>
        </w:rPr>
        <w:t>K</w:t>
      </w:r>
      <w:r w:rsidR="00007507" w:rsidRPr="005D7092">
        <w:rPr>
          <w:b/>
        </w:rPr>
        <w:t>ey words</w:t>
      </w:r>
      <w:r w:rsidRPr="005D7092">
        <w:rPr>
          <w:b/>
        </w:rPr>
        <w:t>:</w:t>
      </w:r>
      <w:r w:rsidRPr="005D7092">
        <w:t xml:space="preserve"> </w:t>
      </w:r>
      <w:r w:rsidRPr="00530A61">
        <w:rPr>
          <w:i/>
        </w:rPr>
        <w:t>de novo</w:t>
      </w:r>
      <w:r w:rsidR="00896557">
        <w:t xml:space="preserve"> sequencing</w:t>
      </w:r>
      <w:r w:rsidRPr="005D7092">
        <w:t>, tandem mass spectrometry, peptide identification, protein sequencing</w:t>
      </w:r>
    </w:p>
    <w:p w:rsidR="00AB34C5" w:rsidRDefault="00530A61" w:rsidP="00AB5D10">
      <w:pPr>
        <w:pStyle w:val="BDAbstract"/>
      </w:pPr>
      <w:r>
        <w:t xml:space="preserve">Full-length </w:t>
      </w:r>
      <w:r w:rsidRPr="00714FD0">
        <w:rPr>
          <w:i/>
        </w:rPr>
        <w:t>de novo</w:t>
      </w:r>
      <w:r>
        <w:t xml:space="preserve"> sequencing of unknown proteins remains a challenging open problem. Traditional methods that sequence spectra individually are limited by short peptide length, incomplete peptide fragmentation, and ambiguous </w:t>
      </w:r>
      <w:r w:rsidRPr="00714FD0">
        <w:rPr>
          <w:i/>
        </w:rPr>
        <w:t>de novo</w:t>
      </w:r>
      <w:r>
        <w:t xml:space="preserve"> interpretations. We address these issues by </w:t>
      </w:r>
      <w:r w:rsidR="00605CDE">
        <w:t>determining consensus sequences for</w:t>
      </w:r>
      <w:r>
        <w:t xml:space="preserve"> assembled tandem mass (MS/MS) spectra from overlapping peptides (e.g., by using multiple enzymatic digests). We have </w:t>
      </w:r>
      <w:r w:rsidR="00605CDE">
        <w:t xml:space="preserve">combined </w:t>
      </w:r>
      <w:r>
        <w:t>Electron-Transfer Dissociation (ETD) with Collision-Induced Dissociation (CID) and Higher-</w:t>
      </w:r>
      <w:r>
        <w:lastRenderedPageBreak/>
        <w:t xml:space="preserve">energy Collision-induced Dissociation (HCD) fragmentation methods to boost interpretation of long, highly charged peptides and take advantage of corroborating b/y/c/z ions in CID/HCD/ETD. </w:t>
      </w:r>
      <w:r w:rsidR="00605CDE">
        <w:t>Using these strategies</w:t>
      </w:r>
      <w:r>
        <w:t xml:space="preserve">, we </w:t>
      </w:r>
      <w:r w:rsidR="00605CDE">
        <w:t>show</w:t>
      </w:r>
      <w:r>
        <w:t xml:space="preserve"> that triplet CID/HCD/ETD MS/MS spectra from overlapping peptides yield </w:t>
      </w:r>
      <w:r w:rsidRPr="00714FD0">
        <w:rPr>
          <w:i/>
        </w:rPr>
        <w:t>de novo</w:t>
      </w:r>
      <w:r>
        <w:t xml:space="preserve"> sequences of average length 70 AA and as long as 200 AA at up to 99% sequencing accuracy.</w:t>
      </w:r>
    </w:p>
    <w:p w:rsidR="003950DD" w:rsidRDefault="003950DD" w:rsidP="003950DD">
      <w:pPr>
        <w:pStyle w:val="Heading1"/>
      </w:pPr>
      <w:r>
        <w:t>Introduction</w:t>
      </w:r>
    </w:p>
    <w:p w:rsidR="007D2F58" w:rsidRDefault="00530A61" w:rsidP="00E85A3B">
      <w:r>
        <w:t xml:space="preserve">In </w:t>
      </w:r>
      <w:r w:rsidR="00605CDE">
        <w:t>most</w:t>
      </w:r>
      <w:r>
        <w:t xml:space="preserve"> proteomic</w:t>
      </w:r>
      <w:r w:rsidR="00605CDE">
        <w:t>s</w:t>
      </w:r>
      <w:r>
        <w:t xml:space="preserve"> studies, proteins are identified by digesting sample proteins into peptides (with an enzyme such as trypsin), generating a tandem mass (MS/MS) spectrum for each peptide precursor, and identifying the peptide sequence of each MS/MS spectrum with a database search tool, such as Sequest</w:t>
      </w:r>
      <w:r>
        <w:fldChar w:fldCharType="begin" w:fldLock="1"/>
      </w:r>
      <w:r w:rsidR="00FB599D">
        <w:instrText>ADDIN CSL_CITATION { "citationItems" : [ { "id" : "ITEM-1", "itemData" : { "DOI" : "10.1016/1044-0305(94)80016-2", "abstract" : "A method to correlate the uninterpreted tandem mass spectra of peptides produced under low energy (1050 eV) collision conditions with amino acid sequences in the Genpept database has been developed. In this method the protein database is searched to identify linear amino acid sequences within a mass tolerance of 1 u of the precursor ion molecular weight. A cross-correlation function is then used to provide a measurement of similarity between the mass-to-charge ratios for the fragment ions predicted from amino acid sequences obtained from the database and the fragment ions observed in the tandem mass spectrum. In general, a difference greater than 0.1 between the normalized cross-correlation functions of the first- and second-ranked search results indicates a successful match between sequence and spectrum. Searches of species-specific protein databases with tandem mass spectra acquired from peptides obtained from the enzymatically digested total proteins of E. coli and S. cerevisiae cells allowed matching of the spectra to amino acid sequences within proteins of these organisms. The approach described in this manuscript provides a convenient method to interpret tandem mass spectra with known sequences in a protein database.", "author" : [ { "dropping-particle" : "", "family" : "Eng", "given" : "Jimmy K", "non-dropping-particle" : "", "parse-names" : false, "suffix" : "" }, { "dropping-particle" : "", "family" : "McCormack", "given" : "Ashley L", "non-dropping-particle" : "", "parse-names" : false, "suffix" : "" }, { "dropping-particle" : "", "family" : "Yates", "given" : "J R", "non-dropping-particle" : "", "parse-names" : false, "suffix" : "" } ], "container-title" : "Journal of the American Society for Mass Spectrometry", "id" : "ITEM-1", "issue" : "11", "issued" : { "date-parts" : [ [ "1994" ] ] }, "page" : "976-989", "publisher" : "Elsevier", "title" : "An approach to correlate tandem mass spectral data of peptides with amino acid sequences in a protein database", "type" : "article-journal", "volume" : "5" }, "uris" : [ "http://www.mendeley.com/documents/?uuid=f723769d-8d89-4ecc-bab1-3170a9ca9d9f" ] } ], "mendeley" : { "previouslyFormattedCitation" : "&lt;sup&gt;1&lt;/sup&gt;" }, "properties" : { "noteIndex" : 0 }, "schema" : "https://github.com/citation-style-language/schema/raw/master/csl-citation.json" }</w:instrText>
      </w:r>
      <w:r>
        <w:fldChar w:fldCharType="separate"/>
      </w:r>
      <w:r w:rsidR="00FB599D" w:rsidRPr="00FB599D">
        <w:rPr>
          <w:noProof/>
          <w:vertAlign w:val="superscript"/>
        </w:rPr>
        <w:t>1</w:t>
      </w:r>
      <w:r>
        <w:fldChar w:fldCharType="end"/>
      </w:r>
      <w:r>
        <w:t>, Mascot</w:t>
      </w:r>
      <w:r>
        <w:fldChar w:fldCharType="begin" w:fldLock="1"/>
      </w:r>
      <w:r w:rsidR="00FB599D">
        <w:instrText>ADDIN CSL_CITATION { "citationItems" : [ { "id" : "ITEM-1", "itemData" : { "DOI" : "10.1002/(SICI)1522-2683(19991201)20:18&lt;3551::AID-ELPS3551&gt;3.0.CO;2-2", "abstract" : "Several algorithms have been described in the literature for protein identification by searching a sequence database using mass spectrometry data. In some approaches, the experimental data are peptide molecular weights from the digestion of a protein by an enzyme. Other approaches use tandem mass spectrometry (MS/MS) data from one or more peptides. Still others combine mass data with amino acid sequence data. We present results from a new computer program, Mascot, which integrates all three types of search. The scoring algorithm is probability based, which has a number of advantages: (i) A simple rule can be used to judge whether a result is significant or not. This is particularly useful in guarding against false positives. (ii) Scores can be compared with those from other types of search, such as sequence homology. (iii) Search parameters can be readily optimised by iteration. The strengths and limitations of probability-based scoring are discussed, particularly in the context of high throughput, fully automated protein identification.", "author" : [ { "dropping-particle" : "", "family" : "Perkins", "given" : "D N", "non-dropping-particle" : "", "parse-names" : false, "suffix" : "" }, { "dropping-particle" : "", "family" : "Pappin", "given" : "D J", "non-dropping-particle" : "", "parse-names" : false, "suffix" : "" }, { "dropping-particle" : "", "family" : "Creasy", "given" : "D M", "non-dropping-particle" : "", "parse-names" : false, "suffix" : "" }, { "dropping-particle" : "", "family" : "Cottrell", "given" : "J S", "non-dropping-particle" : "", "parse-names" : false, "suffix" : "" } ], "container-title" : "Electrophoresis", "id" : "ITEM-1", "issue" : "18", "issued" : { "date-parts" : [ [ "1999", "12" ] ] }, "page" : "3551-67", "title" : "Probability-based protein identification by searching sequence databases using mass spectrometry data.", "type" : "article-journal", "volume" : "20" }, "uris" : [ "http://www.mendeley.com/documents/?uuid=bf4f2c3a-549b-4d2d-8e2f-8fba55093345" ] } ], "mendeley" : { "previouslyFormattedCitation" : "&lt;sup&gt;2&lt;/sup&gt;" }, "properties" : { "noteIndex" : 0 }, "schema" : "https://github.com/citation-style-language/schema/raw/master/csl-citation.json" }</w:instrText>
      </w:r>
      <w:r>
        <w:fldChar w:fldCharType="separate"/>
      </w:r>
      <w:r w:rsidR="00FB599D" w:rsidRPr="00FB599D">
        <w:rPr>
          <w:noProof/>
          <w:vertAlign w:val="superscript"/>
        </w:rPr>
        <w:t>2</w:t>
      </w:r>
      <w:r>
        <w:fldChar w:fldCharType="end"/>
      </w:r>
      <w:r>
        <w:t>, MS-GFDB</w:t>
      </w:r>
      <w:r>
        <w:fldChar w:fldCharType="begin" w:fldLock="1"/>
      </w:r>
      <w:r w:rsidR="00FB599D">
        <w:instrText>ADDIN CSL_CITATION { "citationItems" : [ { "id" : "ITEM-1", "itemData" : { "abstract" : "Recent emergence of new mass spectrometry techniques (e.g. electron transfer dissociation, ETD) and improved availability of additional proteases (e.g. Lys-N) for protein digestion in high-throughput experiments raised the challenge of designing new algorithms for interpreting the resulting new types of tandem mass (MS/MS) spectra. Traditional MS/MS database search algorithms such as SEQUEST and Mascot were originally designed for collision induced dissociation (CID) of tryptic peptides and are largely based on expert knowledge about fragmentation of tryptic peptides (rather than machine learning techniques) to design CID-specific scoring functions. As a result, the performance of these algorithms is suboptimal for new mass spectrometry technologies or nontryptic peptides. We recently proposed the generating function approach (MS-GF) for CID spectra of tryptic peptides. In this study, we extend MS-GF to automatically derive scoring parameters from a set of annotated MS/MS spectra of any type (e.g. CID, ETD, etc.), and present a new database search tool MS-GFDB based on MS-GF. We show that MS-GFDB outperforms Mascot for ETD spectra or peptides digested with Lys-N. For example, in the case of ETD spectra, the number of tryptic and Lys-N peptides identified by MS-GFDB increased by a factor of 2.7 and 2.6 as compared with Mascot. Moreover, even following a decade of Mascot developments for analyzing CID spectra of tryptic peptides, MS-GFDB (that is not particularly tailored for CID spectra or tryptic peptides) resulted in 28% increase over Mascot in the number of peptide identifications. Finally, we propose a statistical framework for analyzing multiple spectra from the same precursor (e.g. CID/ETD spectral pairs) and assigning p values to peptide-spectrum-spectrum matches.", "author" : [ { "dropping-particle" : "", "family" : "Kim", "given" : "Sangtae", "non-dropping-particle" : "", "parse-names" : false, "suffix" : "" }, { "dropping-particle" : "", "family" : "Mischerikow", "given" : "Nikolai", "non-dropping-particle" : "", "parse-names" : false, "suffix" : "" }, { "dropping-particle" : "", "family" : "Bandeira", "given" : "Nuno", "non-dropping-particle" : "", "parse-names" : false, "suffix" : "" }, { "dropping-particle" : "", "family" : "Navarro", "given" : "J Daniel", "non-dropping-particle" : "", "parse-names" : false, "suffix" : "" }, { "dropping-particle" : "", "family" : "Wich", "given" : "Louis", "non-dropping-particle" : "", "parse-names" : false, "suffix" : "" }, { "dropping-particle" : "", "family" : "Mohammed", "given" : "Shabaz", "non-dropping-particle" : "", "parse-names" : false, "suffix" : "" }, { "dropping-particle" : "", "family" : "Heck", "given" : "Albert J R", "non-dropping-particle" : "", "parse-names" : false, "suffix" : "" }, { "dropping-particle" : "", "family" : "Pevzner", "given" : "Pavel A", "non-dropping-particle" : "", "parse-names" : false, "suffix" : "" } ], "container-title" : "Molecular &amp; Cellular Proteomics", "id" : "ITEM-1", "issue" : "12", "issued" : { "date-parts" : [ [ "2010" ] ] }, "page" : "2840-2852", "title" : "The generating function of CID, ETD, and CID/ETD pairs of tandem mass spectra: applications to database search.", "type" : "article-journal", "volume" : "9" }, "uris" : [ "http://www.mendeley.com/documents/?uuid=a43eede2-4249-422c-9359-56ac04ded8a6" ] } ], "mendeley" : { "previouslyFormattedCitation" : "&lt;sup&gt;3&lt;/sup&gt;" }, "properties" : { "noteIndex" : 0 }, "schema" : "https://github.com/citation-style-language/schema/raw/master/csl-citation.json" }</w:instrText>
      </w:r>
      <w:r>
        <w:fldChar w:fldCharType="separate"/>
      </w:r>
      <w:r w:rsidR="00FB599D" w:rsidRPr="00FB599D">
        <w:rPr>
          <w:noProof/>
          <w:vertAlign w:val="superscript"/>
        </w:rPr>
        <w:t>3</w:t>
      </w:r>
      <w:r>
        <w:fldChar w:fldCharType="end"/>
      </w:r>
      <w:r>
        <w:t>, or Spectrum Mill</w:t>
      </w:r>
      <w:r w:rsidR="00EA2DE8">
        <w:fldChar w:fldCharType="begin" w:fldLock="1"/>
      </w:r>
      <w:r w:rsidR="00FB599D">
        <w:instrText>ADDIN CSL_CITATION { "citationItems" : [ { "id" : "ITEM-1", "itemData" : { "URL" : "http://spectrummill.mit.edu/", "container-title" : "Santa Clara, CA", "id" : "ITEM-1", "issued" : { "date-parts" : [ [ "0" ] ] }, "page" : "http://spectrummill.mit.edu/", "title" : "Agilent Technologies,", "type" : "webpage" }, "uris" : [ "http://www.mendeley.com/documents/?uuid=59006234-6c9b-48db-89bc-c00e72896c41" ] } ], "mendeley" : { "previouslyFormattedCitation" : "&lt;sup&gt;4&lt;/sup&gt;" }, "properties" : { "noteIndex" : 0 }, "schema" : "https://github.com/citation-style-language/schema/raw/master/csl-citation.json" }</w:instrText>
      </w:r>
      <w:r w:rsidR="00EA2DE8">
        <w:fldChar w:fldCharType="separate"/>
      </w:r>
      <w:r w:rsidR="00FB599D" w:rsidRPr="00FB599D">
        <w:rPr>
          <w:noProof/>
          <w:vertAlign w:val="superscript"/>
        </w:rPr>
        <w:t>4</w:t>
      </w:r>
      <w:r w:rsidR="00EA2DE8">
        <w:fldChar w:fldCharType="end"/>
      </w:r>
      <w:r>
        <w:t xml:space="preserve">. Proteins IDs are then inferred from unique peptide sequence identifications. The utility of protein identification by database search depends upon the existence of a reference protein database that contains all proteins of interest. But due to mechanisms of </w:t>
      </w:r>
      <w:r w:rsidR="00605CDE">
        <w:t>sequence</w:t>
      </w:r>
      <w:r>
        <w:t xml:space="preserve"> variation (such as genetic recombination and somatic hyper-mutation</w:t>
      </w:r>
      <w:r w:rsidR="00605CDE">
        <w:t xml:space="preserve"> in monoclonal antibodies</w:t>
      </w:r>
      <w:r>
        <w:fldChar w:fldCharType="begin" w:fldLock="1"/>
      </w:r>
      <w:r w:rsidR="00FB599D">
        <w:instrText>ADDIN CSL_CITATION { "citationItems" : [ { "id" : "ITEM-1", "itemData" : { "DOI" : "10.1146/annurev.biochem.76.061705.090740", "abstract" : "Functional antibody genes are assembled by V-D-J joining and then diversified by somatic hypermutation. This hypermutation results from stepwise incorporation of single nucleotide substitutions into the V gene, underpinning much of antibody diversity and affinity maturation. Hypermutation is triggered by activation-induced deaminase (AID), an enzyme which catalyzes targeted deamination of deoxycytidine residues in DNA. The pathways used for processing the AID-generated U:G lesions determine the variety of base substitutions observed during somatic hypermutation. Thus, DNA replication across the uracil yields transition mutations at C:G pairs, whereas uracil excision by UNG uracil-DNA glycosylase creates abasic sites that can also yield transversions. Recognition of the U:G mismatch by MSH2/MSH6 triggers a mutagenic patch repair in which polymerase eta plays a major role and leads to mutations at A:T pairs. AID-triggered DNA deamination also underpins immunoglobulin variable (IgV) gene conversion, isotype class switching, and some oncogenic translocations in B cell tumors.", "author" : [ { "dropping-particle" : "", "family" : "Noia", "given" : "Javier M", "non-dropping-particle" : "Di", "parse-names" : false, "suffix" : "" }, { "dropping-particle" : "", "family" : "Neuberger", "given" : "Michael S", "non-dropping-particle" : "", "parse-names" : false, "suffix" : "" } ], "container-title" : "Annual review of biochemistry", "id" : "ITEM-1", "issued" : { "date-parts" : [ [ "2007", "1" ] ] }, "page" : "1-22", "title" : "Molecular mechanisms of antibody somatic hypermutation.", "type" : "article-journal", "volume" : "76" }, "uris" : [ "http://www.mendeley.com/documents/?uuid=e6046cdb-99f1-4a8c-bc27-34e18bc08a5c" ] } ], "mendeley" : { "previouslyFormattedCitation" : "&lt;sup&gt;5&lt;/sup&gt;" }, "properties" : { "noteIndex" : 0 }, "schema" : "https://github.com/citation-style-language/schema/raw/master/csl-citation.json" }</w:instrText>
      </w:r>
      <w:r>
        <w:fldChar w:fldCharType="separate"/>
      </w:r>
      <w:r w:rsidR="00FB599D" w:rsidRPr="00FB599D">
        <w:rPr>
          <w:noProof/>
          <w:vertAlign w:val="superscript"/>
        </w:rPr>
        <w:t>5</w:t>
      </w:r>
      <w:r>
        <w:fldChar w:fldCharType="end"/>
      </w:r>
      <w:r>
        <w:t xml:space="preserve">) and the existence of </w:t>
      </w:r>
      <w:proofErr w:type="spellStart"/>
      <w:r>
        <w:t>unsequenced</w:t>
      </w:r>
      <w:proofErr w:type="spellEnd"/>
      <w:r>
        <w:t xml:space="preserve"> genomes, many protein sequences remain unknown. Nevertheless, the characterization of monoclonal antibodies and venoms from </w:t>
      </w:r>
      <w:proofErr w:type="spellStart"/>
      <w:r>
        <w:t>unsequenced</w:t>
      </w:r>
      <w:proofErr w:type="spellEnd"/>
      <w:r>
        <w:t xml:space="preserve"> species remains a </w:t>
      </w:r>
      <w:r w:rsidR="00605CDE">
        <w:t>key</w:t>
      </w:r>
      <w:r>
        <w:t xml:space="preserve"> step in many therapeutic drug development pipelines</w:t>
      </w:r>
      <w:r>
        <w:fldChar w:fldCharType="begin" w:fldLock="1"/>
      </w:r>
      <w:r w:rsidR="00FB599D">
        <w:instrText>ADDIN CSL_CITATION { "citationItems" : [ { "id" : "ITEM-1", "itemData" : { "abstract" : "The market, sales and regulatory approval of new human medicines, during the past few years, indicates increasing number and share of new biologics and emergence of new multibillion dollar molecules. The global sale of monoclonal antibodies in 2006 were $20.6 billion. Remicade had annual sales gain of $1 billion during the past 3 years and five brands had similar increase in 2006. Rituxan with 2006 sales of $4.7 billion was the best selling monoclonal antibody and biological product and the 6th among the top selling medicinal brand. It may be the first biologic and monoclonal antibody to reach $10 billion annual sales in the near future. The strong demand from cancer and arthritis patients has surpassed almost all commercial market research reports and sales forecast. Seven monoclonal antibody brands in 2006 had sales exceeding $1 billion. Humanized or fully human monoclonal antibodies with low immunogenicity, enhanced antigen binding and reduced cellular toxicity provide better clinical efficacy. The higher technical and clinical success rate, overcoming of technical hurdles in large scale manufacturing, low cost of market entry and IND filing, use of fully human and humanized monoclonal antibodies has attracted funds and resources towards R&amp;D. Review of industry research pipeline and sales data during the past 3 years indicate a real paradigm shift in industrial R&amp;D from pharmaceutical to biologics and monoclonal antibodies. The antibody bandwagon has been joined by 200 companies with hundreds of new projects and targets and has attracted billions of dollars in R&amp;D investment, acquisitions and licensing deals leading to the current Monoclonal Antibody Gold Rush.", "author" : [ { "dropping-particle" : "", "family" : "Maggon", "given" : "Krishan", "non-dropping-particle" : "", "parse-names" : false, "suffix" : "" } ], "container-title" : "Current Medicinal Chemistry", "id" : "ITEM-1", "issue" : "18", "issued" : { "date-parts" : [ [ "2007" ] ] }, "page" : "1978-1987", "title" : "Monoclonal antibody \"gold rush\".", "type" : "article-journal", "volume" : "14" }, "uris" : [ "http://www.mendeley.com/documents/?uuid=3028e444-d3e0-4592-8f77-3fa77ec9d6a6" ] }, { "id" : "ITEM-2", "itemData" : { "abstract" : "Antibodies have been used as therapeutics in various forms for over a century. Traditional immunoglobulin therapy has the advantage of reflecting the diversity of the natural immune response but has very limited clinical applications. However, over the past ten years more than 30 monoclonal antibodies have been successfully introduced on to the drug market. The monoclonal approach provides the advantage of specificity, but lacks efficacy in the treatment of diseases caused by complex antigens. Recombinant polyclonal antibodies, the third generation of antibody therapeutics, have the ability to tackle complex and highly mutagenic targets, and will undoubtedly offer a promising commercial future.", "author" : [ { "dropping-particle" : "", "family" : "Haurum", "given" : "John S", "non-dropping-particle" : "", "parse-names" : false, "suffix" : "" } ], "container-title" : "Drug Discovery Today", "id" : "ITEM-2", "issue" : "13-14", "issued" : { "date-parts" : [ [ "2006" ] ] }, "page" : "655-660", "title" : "Recombinant polyclonal antibodies: the next generation of antibody therapeutics?", "type" : "article-journal", "volume" : "11" }, "uris" : [ "http://www.mendeley.com/documents/?uuid=235ff8e6-498f-44a9-9654-0bd12ffe7e9c" ] }, { "id" : "ITEM-3", "itemData" : { "abstract" : "Venomous animals have evolved a vast array of peptide toxins for prey capture and defence. These peptides are directed against a wide variety of pharmacological targets, making them an invaluable source of ligands for studying the properties of these targets in different experimental paradigms. A number of these peptides have been used in vivo for proof-of-concept studies, with several having undergone preclinical or clinical development for the treatment of pain, diabetes, multiple sclerosis and cardiovascular diseases. Here we survey the pharmacology of venom peptides and assess their therapeutic prospects.", "author" : [ { "dropping-particle" : "", "family" : "Lewis", "given" : "R J", "non-dropping-particle" : "", "parse-names" : false, "suffix" : "" }, { "dropping-particle" : "", "family" : "Garcia", "given" : "M L", "non-dropping-particle" : "", "parse-names" : false, "suffix" : "" } ], "container-title" : "Nature Reviews Drug Discovery", "id" : "ITEM-3", "issue" : "10", "issued" : { "date-parts" : [ [ "2003" ] ] }, "page" : "790-802", "title" : "Therapeutic potential of venom peptides", "type" : "article-journal", "volume" : "2" }, "uris" : [ "http://www.mendeley.com/documents/?uuid=b1421054-5c46-4553-bf55-689db31bb59b" ] }, { "id" : "ITEM-4", "itemData" : { "DOI" : "10.1002/psc.701", "abstract" : "Until recently, a toxinologist's tasks involved the search for highly toxic or lethal toxins in animal venoms that could explain the harmful effects in clinically observed symptoms. Most of these toxins were put on evidence using a function to structure approach, in which a biological phenomena observation usually guided the isolation and characterization of the causative molecule. Paving this way, many toxins were promptly purified because of their readily observed effect. Nevertheless, small molecules with micro-effects that are not easily visualized can be relatively neglected or poorly studied. This situation has changed now with the advent of the sensitivity, resolution and accuracy of techniques such as mass spectrometry and proteomic approaches used in toxinology. Taking advantage of these methodologies, small peptides with 'newly exploited' biological activities such as vasoactive, hormone-like, antimicrobial and others have been recently given much more attention, enlarging the known repertoire of bioactive molecules found in animal venoms. This article aims to review current knowledge on small biologically active peptides (&lt;3 kDa) found in arthropod venoms and discuss their potentialities as new drug candidates or therapeutic lead compounds.", "author" : [ { "dropping-particle" : "", "family" : "Pimenta", "given" : "Adriano M", "non-dropping-particle" : "", "parse-names" : false, "suffix" : "" }, { "dropping-particle" : "", "family" : "Lima", "given" : "Maria E", "non-dropping-particle" : "De", "parse-names" : false, "suffix" : "" } ], "container-title" : "Journal of Peptide Science", "id" : "ITEM-4", "issue" : "11", "issued" : { "date-parts" : [ [ "2005", "11" ] ] }, "page" : "670-6", "title" : "Small peptides, big world: biotechnological potential in neglected bioactive peptides from arthropod venoms.", "type" : "article-journal", "volume" : "11" }, "uris" : [ "http://www.mendeley.com/documents/?uuid=66d075fe-b3f0-4daa-9f0c-21dc2513bb98" ] } ], "mendeley" : { "previouslyFormattedCitation" : "&lt;sup&gt;6\u20139&lt;/sup&gt;" }, "properties" : { "noteIndex" : 0 }, "schema" : "https://github.com/citation-style-language/schema/raw/master/csl-citation.json" }</w:instrText>
      </w:r>
      <w:r>
        <w:fldChar w:fldCharType="separate"/>
      </w:r>
      <w:r w:rsidR="00FB599D" w:rsidRPr="00FB599D">
        <w:rPr>
          <w:noProof/>
          <w:vertAlign w:val="superscript"/>
        </w:rPr>
        <w:t>6–9</w:t>
      </w:r>
      <w:r>
        <w:fldChar w:fldCharType="end"/>
      </w:r>
      <w:r>
        <w:t>. Historically only a few low-throughput strategies have been available</w:t>
      </w:r>
      <w:r w:rsidR="00605CDE">
        <w:t xml:space="preserve"> for </w:t>
      </w:r>
      <w:r w:rsidR="00605CDE" w:rsidRPr="00605CDE">
        <w:rPr>
          <w:i/>
        </w:rPr>
        <w:t>de novo</w:t>
      </w:r>
      <w:r w:rsidR="00605CDE">
        <w:t xml:space="preserve"> protein sequencing</w:t>
      </w:r>
      <w:r>
        <w:t xml:space="preserve">. As far back as 1987, Johnson and </w:t>
      </w:r>
      <w:proofErr w:type="spellStart"/>
      <w:r>
        <w:t>Biemann</w:t>
      </w:r>
      <w:proofErr w:type="spellEnd"/>
      <w:r>
        <w:t xml:space="preserve"> manually sequenced a </w:t>
      </w:r>
      <w:r>
        <w:rPr>
          <w:rFonts w:cs="Calibri"/>
        </w:rPr>
        <w:t xml:space="preserve">complete protein from </w:t>
      </w:r>
      <w:r w:rsidRPr="0071092D">
        <w:rPr>
          <w:rFonts w:cs="Calibri"/>
        </w:rPr>
        <w:t>rabbit bone marrow</w:t>
      </w:r>
      <w:r>
        <w:rPr>
          <w:rFonts w:cs="Calibri"/>
        </w:rPr>
        <w:t xml:space="preserve"> using mass spectromtetry</w:t>
      </w:r>
      <w:r>
        <w:rPr>
          <w:rFonts w:cs="Calibri"/>
        </w:rPr>
        <w:fldChar w:fldCharType="begin" w:fldLock="1"/>
      </w:r>
      <w:r w:rsidR="00FB599D">
        <w:rPr>
          <w:rFonts w:cs="Calibri"/>
        </w:rPr>
        <w:instrText>ADDIN CSL_CITATION { "citationItems" : [ { "id" : "ITEM-1", "itemData" : { "DOI" : "10.1021/bi00379a001", "abstract" : "The primary structure of thioredoxin, a redox protein isolated from Chromatium vinosum, was determined by high-performance tandem mass spectrometry, which permitted sequencing of the 14 peptides (ranging in length from 2 to 18 amino acids) generated by digestion with trypsin and of several peptides produced by Staphylococcus aureus protease. The mass spectrometrically determined molecular weights of the peptides from the latter digest were used to properly align the tryptic peptides, which could also be accomplished on the basis of the considerable homology with Escherichia coli thioredoxin. Finally, the molecular weight of the Chromatium thioredoxin was determined by mass spectrometry and found to be 11,748.0, in good agreement with 11,750.2 calculated for the proposed sequence. Although it was difficult to establish by mass spectrometry, five leucines and three isoleucines could be identified, leaving only eight undifferentiated.", "author" : [ { "dropping-particle" : "", "family" : "Johnson", "given" : "Richard S", "non-dropping-particle" : "", "parse-names" : false, "suffix" : "" }, { "dropping-particle" : "", "family" : "Biemann", "given" : "Klaus", "non-dropping-particle" : "", "parse-names" : false, "suffix" : "" } ], "container-title" : "Biochemistry", "id" : "ITEM-1", "issue" : "5", "issued" : { "date-parts" : [ [ "1987" ] ] }, "page" : "1209-1214", "publisher" : "American Chemical Society", "title" : "The primary structure of thioredoxin from Chromatium vinosum determined by high-performance tandem mass spectrometry", "type" : "article-journal", "volume" : "26" }, "uris" : [ "http://www.mendeley.com/documents/?uuid=7c68b20d-ca68-4e98-8dda-1959c3ad5f6b" ] } ], "mendeley" : { "previouslyFormattedCitation" : "&lt;sup&gt;10&lt;/sup&gt;" }, "properties" : { "noteIndex" : 0 }, "schema" : "https://github.com/citation-style-language/schema/raw/master/csl-citation.json" }</w:instrText>
      </w:r>
      <w:r>
        <w:rPr>
          <w:rFonts w:cs="Calibri"/>
        </w:rPr>
        <w:fldChar w:fldCharType="separate"/>
      </w:r>
      <w:r w:rsidR="00FB599D" w:rsidRPr="00FB599D">
        <w:rPr>
          <w:rFonts w:cs="Calibri"/>
          <w:noProof/>
          <w:vertAlign w:val="superscript"/>
        </w:rPr>
        <w:t>10</w:t>
      </w:r>
      <w:r>
        <w:rPr>
          <w:rFonts w:cs="Calibri"/>
        </w:rPr>
        <w:fldChar w:fldCharType="end"/>
      </w:r>
      <w:r>
        <w:rPr>
          <w:rFonts w:cs="Calibri"/>
        </w:rPr>
        <w:t>.</w:t>
      </w:r>
      <w:r>
        <w:t xml:space="preserve"> </w:t>
      </w:r>
      <w:proofErr w:type="spellStart"/>
      <w:r>
        <w:t>Edman</w:t>
      </w:r>
      <w:proofErr w:type="spellEnd"/>
      <w:r>
        <w:t xml:space="preserve"> degradation is another established approach for sequencing novel proteins but it has experimental bottlenecks which make it unsuitable for sequencing mixtures of proteins, </w:t>
      </w:r>
      <w:r w:rsidR="00605CDE">
        <w:t>proteins longer than 50 amino acids (AA)</w:t>
      </w:r>
      <w:r>
        <w:t>, or post-</w:t>
      </w:r>
      <w:r>
        <w:lastRenderedPageBreak/>
        <w:t>translationally modified proteins</w:t>
      </w:r>
      <w:r>
        <w:fldChar w:fldCharType="begin" w:fldLock="1"/>
      </w:r>
      <w:r w:rsidR="00FB599D">
        <w:instrText>ADDIN CSL_CITATION { "citationItems" : [ { "id" : "ITEM-1", "itemData" : { "abstract" : "The Edman Sequence Research Group (ESRG) of the Association of Biomolecular Resource designs and executes interlaboratory studies investigating the use of automated Edman degradation for protein and peptide analysis. In 2008, the ESRG enlisted the help of core sequencing facilities to investigate the effects of a repeating amino acid tag at the N-terminus of a protein. Commonly, to facilitate protein purification, an affinity tag containing a polyhistidine sequence is conjugated to the N-terminus of the protein. After expression, polyhistidine-tagged protein is readily purified via chelation with an immobilized metal affinity resin. The addition of the polyhistidine tag presents unique challenges for the determination of protein identity using Edman degradation chemistry. Participating laboratories were asked to sequence one protein engineered in three configurations: with an N-terminal polyhistidine tag; with an N-terminal polyalanine tag; or with no tag. Study participants were asked to return a data file containing the uncorrected amino acid picomole yields for the first 17 cycles. Initial and repetitive yield (R.Y.) information and the amount of lag were evaluated. Information about instrumentation and sample treatment was also collected as part of the study. For this study, the majority of participating laboratories successfully called the amino acid sequence for 17 cycles for all three test proteins. In general, laboratories found it more difficult to call the sequence containing the polyhistidine tag. Lag was observed earlier and more consistently with the polyhistidine-tagged protein than the polyalanine-tagged protein. Histidine yields were significantly less than the alanine yields in the tag portion of each analysis. The polyhistidine and polyalanine protein-R.Y. calculations were found to be equivalent. These calculations showed that the nontagged portion from each protein was equivalent. The terminal histidines from the tagged portion of the protein were demonstrated to be responsible for the high lag during N-terminal sequence analysis.", "author" : [ { "dropping-particle" : "", "family" : "Thoma", "given" : "R S", "non-dropping-particle" : "", "parse-names" : false, "suffix" : "" }, { "dropping-particle" : "", "family" : "Smith", "given" : "J S", "non-dropping-particle" : "", "parse-names" : false, "suffix" : "" }, { "dropping-particle" : "", "family" : "Sandoval", "given" : "W", "non-dropping-particle" : "", "parse-names" : false, "suffix" : "" }, { "dropping-particle" : "", "family" : "Leone", "given" : "J W", "non-dropping-particle" : "", "parse-names" : false, "suffix" : "" }, { "dropping-particle" : "", "family" : "Hunziker", "given" : "P", "non-dropping-particle" : "", "parse-names" : false, "suffix" : "" }, { "dropping-particle" : "", "family" : "Hampton", "given" : "B", "non-dropping-particle" : "", "parse-names" : false, "suffix" : "" }, { "dropping-particle" : "", "family" : "Linse", "given" : "K D", "non-dropping-particle" : "", "parse-names" : false, "suffix" : "" }, { "dropping-particle" : "", "family" : "Denslow", "given" : "N D", "non-dropping-particle" : "", "parse-names" : false, "suffix" : "" } ], "container-title" : "Journal of Biomolecular Techniques", "id" : "ITEM-1", "issue" : "4", "issued" : { "date-parts" : [ [ "2009", "9" ] ] }, "page" : "216-25", "title" : "The ABRF Edman Sequencing Research Group 2008 Study: investigation into homopolymeric amino acid N-terminal sequence tags and their effects on automated Edman degradation.", "type" : "article-journal", "volume" : "20" }, "uris" : [ "http://www.mendeley.com/documents/?uuid=a84cc14a-3a2e-4fe5-86ab-d6018c9bab25" ] }, { "id" : "ITEM-2", "itemData" : { "abstract" : "R9-1 N-terminal sequence analysis is an indispensable bioanalytical tool in the protein chemistry laboratory. N-terminal analysis is necessary for the quality control of protein biologics, for determining sites of biologically relevant proteolytic cleavage events, and is vital for the de novo characterization of monoclonal antibodies. Automated Edman degradation has historically been the method of choice for these analyses, though in recent years alternative mass spectrometric methods for determining N-terminal sequence have surfaced.The PSRG 2009 study made comparisons between the established Edman degradation techniques and alternative MS based techniques. Both methodologies were able to obtain N-terminal sequence information for the proteins provided however the study indicated reliance on protein databases to obtain N-terminal data. For the 2010 study, the PSRG distributed an intact monoclonal antibody. The variable regions for the heavy and light chains, which include the N-termini, are not recorded in the protein databases. The complexity of this sample challenged participants with a molecule containing two N-termini; one of which is N-terminally blocked. A total of 46 participants requested samples. Participants were provided with two vials containing 50ug each of a commercially available antibody. Participants were told that the sample was an intact antibody molecule. The participants were asked to determine as many amino acids of the N-terminus as possible from both termini by their method of choice, and were encouraged to try multiple methods for sequence elucidation. Study participants were directed to a website to anonymously upload data. The analysis of the results of the 2010 study focuses on the length and accuracy of the sequence calls reported by the participants, and a comparison of the results demonstrating some of the advantages and disadvantages of the classical Edman chemistry and alternative (MS based) technologies are noted. Information on the type of instruments and protocols are also reported.", "author" : [ { "dropping-particle" : "", "family" : "Xiang", "given" : "B", "non-dropping-particle" : "", "parse-names" : false, "suffix" : "" }, { "dropping-particle" : "", "family" : "Walters", "given" : "J", "non-dropping-particle" : "", "parse-names" : false, "suffix" : "" }, { "dropping-particle" : "", "family" : "Mawuenyega", "given" : "K", "non-dropping-particle" : "", "parse-names" : false, "suffix" : "" }, { "dropping-particle" : "", "family" : "Simpson", "given" : "J", "non-dropping-particle" : "", "parse-names" : false, "suffix" : "" }, { "dropping-particle" : "", "family" : "Sandoval", "given" : "W", "non-dropping-particle" : "", "parse-names" : false, "suffix" : "" }, { "dropping-particle" : "", "family" : "Smith", "given" : "J S", "non-dropping-particle" : "", "parse-names" : false, "suffix" : "" }, { "dropping-particle" : "", "family" : "Hunziker", "given" : "P", "non-dropping-particle" : "", "parse-names" : false, "suffix" : "" } ], "container-title" : "Journal of Biomolecular Techniques", "id" : "ITEM-2", "issue" : "3 Suppl", "issued" : { "date-parts" : [ [ "2010" ] ] }, "page" : "S18", "publisher" : "Association of Biomolecular Resource Facilities", "title" : "Results of the PSRG 2010 Study: Edman and Mass Spectrometric Terminal Sequencing of a Monoclonal Antibody", "type" : "article-journal", "volume" : "21" }, "uris" : [ "http://www.mendeley.com/documents/?uuid=7f88c46a-ec82-41a6-90be-3557566d48a7" ] } ], "mendeley" : { "previouslyFormattedCitation" : "&lt;sup&gt;11,12&lt;/sup&gt;" }, "properties" : { "noteIndex" : 0 }, "schema" : "https://github.com/citation-style-language/schema/raw/master/csl-citation.json" }</w:instrText>
      </w:r>
      <w:r>
        <w:fldChar w:fldCharType="separate"/>
      </w:r>
      <w:r w:rsidR="00FB599D" w:rsidRPr="00FB599D">
        <w:rPr>
          <w:noProof/>
          <w:vertAlign w:val="superscript"/>
        </w:rPr>
        <w:t>11,12</w:t>
      </w:r>
      <w:r>
        <w:fldChar w:fldCharType="end"/>
      </w:r>
      <w:r>
        <w:t xml:space="preserve">. As such, many current applications of </w:t>
      </w:r>
      <w:r w:rsidRPr="00714FD0">
        <w:rPr>
          <w:i/>
        </w:rPr>
        <w:t>de novo</w:t>
      </w:r>
      <w:r>
        <w:t xml:space="preserve"> sequencing still continue to rely upon manual </w:t>
      </w:r>
      <w:proofErr w:type="spellStart"/>
      <w:r>
        <w:t>curation</w:t>
      </w:r>
      <w:proofErr w:type="spellEnd"/>
      <w:r>
        <w:t xml:space="preserve"> of MS/MS spectra and/or </w:t>
      </w:r>
      <w:proofErr w:type="spellStart"/>
      <w:r>
        <w:t>Edman</w:t>
      </w:r>
      <w:proofErr w:type="spellEnd"/>
      <w:r>
        <w:t xml:space="preserve"> degradation</w:t>
      </w:r>
      <w:r>
        <w:fldChar w:fldCharType="begin" w:fldLock="1"/>
      </w:r>
      <w:r w:rsidR="00FB599D">
        <w:instrText>ADDIN CSL_CITATION { "citationItems" : [ { "id" : "ITEM-1", "itemData" : { "DOI" : "10.1016/j.jprot.2012.05.026", "author" : [ { "dropping-particle" : "", "family" : "Calvete", "given" : "Juan J", "non-dropping-particle" : "", "parse-names" : false, "suffix" : "" }, { "dropping-particle" : "", "family" : "Ghezellou", "given" : "Parviz", "non-dropping-particle" : "", "parse-names" : false, "suffix" : "" }, { "dropping-particle" : "", "family" : "Paiva", "given" : "Owen", "non-dropping-particle" : "", "parse-names" : false, "suffix" : "" }, { "dropping-particle" : "", "family" : "Matainaho", "given" : "Teatulohi", "non-dropping-particle" : "", "parse-names" : false, "suffix" : "" }, { "dropping-particle" : "", "family" : "Ghassempour", "given" : "Alireza", "non-dropping-particle" : "", "parse-names" : false, "suffix" : "" }, { "dropping-particle" : "", "family" : "Goudarzi", "given" : "Hamidreza", "non-dropping-particle" : "", "parse-names" : false, "suffix" : "" }, { "dropping-particle" : "", "family" : "Kraus", "given" : "Fred", "non-dropping-particle" : "", "parse-names" : false, "suffix" : "" }, { "dropping-particle" : "", "family" : "Sanz", "given" : "Libia", "non-dropping-particle" : "", "parse-names" : false, "suffix" : "" }, { "dropping-particle" : "", "family" : "Williams", "given" : "David J", "non-dropping-particle" : "", "parse-names" : false, "suffix" : "" } ], "container-title" : "Journal of Proteomics", "id" : "ITEM-1", "issue" : "13", "issued" : { "date-parts" : [ [ "2012" ] ] }, "page" : "4091-4101", "publisher" : "Elsevier B.V.", "title" : "Snake venomics of two poorly known Hydrophiinae : Comparative proteomics of the venoms of terrestrial Toxicocalamus longissimus and marine Hydrophis cyanocinctus", "type" : "article-journal", "volume" : "75" }, "uris" : [ "http://www.mendeley.com/documents/?uuid=36fc5cb0-d265-457d-9548-c236fe8fc4f3" ] }, { "id" : "ITEM-2", "itemData" : { "DOI" : "10.1007/s13361-012-0350-x", "abstract" : "A 7 kDa toxin isolated from the venom of the Texas coral snake (Micrurus tener tener) was subjected to collision-induced dissociation (CID) and electron-transfer dissociation (ETD) analyses both before and after reduction at low pH. Manual and automated approaches to de novo sequencing are compared in detail. Manual de novo sequencing utilizing the combination of high accuracy CID and ETD data and an acid-related cleavage yielded the N-terminal half of the sequence from the reduced species. The intact polypeptide, containing 3 disulfide bridges produced a series of unusual fragments in ion trap CID experiments: abundant internal amino acid losses were detected, and also one of the disulfide-linkage positions could be determined from fragments formed by the cleavage of two bonds. In addition, internal and c-type fragments were also observed.", "author" : [ { "dropping-particle" : "", "family" : "Medzihradszky", "given" : "Katalin F", "non-dropping-particle" : "", "parse-names" : false, "suffix" : "" }, { "dropping-particle" : "", "family" : "Bohlen", "given" : "Christopher J", "non-dropping-particle" : "", "parse-names" : false, "suffix" : "" } ], "container-title" : "Journal of the American Society for Mass Spectrometry", "id" : "ITEM-2", "issue" : "5", "issued" : { "date-parts" : [ [ "2012", "2", "16" ] ] }, "page" : "923-34", "title" : "Partial De Novo Sequencing and Unusual CID Fragmentation of a 7 kDa, Disulfide-Bridged Toxin.", "type" : "article-journal", "volume" : "23" }, "uris" : [ "http://www.mendeley.com/documents/?uuid=19c32be4-181b-4ee3-8f7d-c5c64e490f41" ] }, { "id" : "ITEM-3", "itemData" : { "DOI" : "10.1016/j.cbpc.2011.03.013", "abstract" : "This paper reports the biochemical and pharmacological characterization of a new myotoxic PLA(2) (EC 3.1.1.4) called PhTX-I, purified from Porthidium hyoprora venom by one step analytical chromatography reverse phase HPLC. The homogeneity of the PhTX-I fraction and its molecular mass were initially evaluated by SDS-PAGE and confirmed by MALDI-TOF spectrometry, indicating a molecular mass of 14.249Da and constituted of a single polipeptidic chain. Amino acid sequence was determined by \"de novo sequencing,\" in tandem mass spectrometry, belonging to D49-PLA(2) enzyme class and exhibiting high identity (44-90%) with other myotoxics PLA(2) from snake venoms. The enzymatic investigation showed maximal activity at pH 8 and 35-45\u00b0C. This activity was dependent on Ca(2+), other cations (Mg(2+), Mn(2+), Cd(2+) and Zn(2+)) reduced notably the enzymatic activity, suggesting that the arrangement of the catalytic site presents an exclusive structure for Ca(2+). Ex vivo, whole venom and PhTX-I PLA(2) caused blockade of the neuromuscular transmission in young chick biventer cervicis preparations similar to other isolated snake venom toxins from the Bothrops genus. In vivo, both induced local myotoxicity and systemic interleukin-6 response upon intramuscular injection, additionally, induced moderate footpad edema. In vitro, both induced low cytotoxicity in skeletal muscle myoblasts, however PhTX-I PLA(2) was able to lyse myotubes.", "author" : [ { "dropping-particle" : "", "family" : "Huancahuire-Vega", "given" : "Salom\u00f3n", "non-dropping-particle" : "", "parse-names" : false, "suffix" : "" }, { "dropping-particle" : "", "family" : "Ponce-Soto", "given" : "Luis Alberto", "non-dropping-particle" : "", "parse-names" : false, "suffix" : "" }, { "dropping-particle" : "", "family" : "Martins-de-Souza", "given" : "Daniel", "non-dropping-particle" : "", "parse-names" : false, "suffix" : "" }, { "dropping-particle" : "", "family" : "Marangoni", "given" : "Sergio", "non-dropping-particle" : "", "parse-names" : false, "suffix" : "" } ], "container-title" : "Comparative biochemistry and physiology. Toxicology &amp; pharmacology", "id" : "ITEM-3", "issue" : "2", "issued" : { "date-parts" : [ [ "2011", "8" ] ] }, "page" : "108-19", "publisher" : "Elsevier Inc.", "title" : "Biochemical and pharmacological characterization of PhTX-I a new myotoxic phospholipase A2 isolated from Porthidium hyoprora snake venom.", "type" : "article-journal", "volume" : "154" }, "uris" : [ "http://www.mendeley.com/documents/?uuid=e2441f0a-ce4c-43c6-b3a6-88afc6ed4998" ] } ], "mendeley" : { "previouslyFormattedCitation" : "&lt;sup&gt;13\u201315&lt;/sup&gt;" }, "properties" : { "noteIndex" : 0 }, "schema" : "https://github.com/citation-style-language/schema/raw/master/csl-citation.json" }</w:instrText>
      </w:r>
      <w:r>
        <w:fldChar w:fldCharType="separate"/>
      </w:r>
      <w:r w:rsidR="00FB599D" w:rsidRPr="00FB599D">
        <w:rPr>
          <w:noProof/>
          <w:vertAlign w:val="superscript"/>
        </w:rPr>
        <w:t>13–15</w:t>
      </w:r>
      <w:r>
        <w:fldChar w:fldCharType="end"/>
      </w:r>
      <w:r>
        <w:t>.</w:t>
      </w:r>
    </w:p>
    <w:p w:rsidR="00EA2DE8" w:rsidRDefault="00EA2DE8" w:rsidP="00EA2DE8">
      <w:pPr>
        <w:ind w:firstLine="360"/>
      </w:pPr>
      <w:r>
        <w:t xml:space="preserve">Fully automated </w:t>
      </w:r>
      <w:r w:rsidRPr="00714FD0">
        <w:rPr>
          <w:i/>
        </w:rPr>
        <w:t>de novo</w:t>
      </w:r>
      <w:r>
        <w:t xml:space="preserve"> strategies that interpret MS/MS spectra individually have been less successful compared to database search in part because they are limited by ambiguous interpretations of MS/MS fragmentation</w:t>
      </w:r>
      <w:r>
        <w:fldChar w:fldCharType="begin" w:fldLock="1"/>
      </w:r>
      <w:r w:rsidR="00FB599D">
        <w:instrText>ADDIN CSL_CITATION { "citationItems" : [ { "id" : "ITEM-1", "itemData" : { "DOI" : "10.1021/pr800307m", "abstract" : "The recent proliferation of novel mass spectrometers such as Fourier transform, QTOF, and OrbiTrap marks a transition into the era of precision mass spectrometry, providing a 2 orders of magnitude boost to the mass resolution, as compared to low-precision ion-trap detectors. We investigate peptide de novo sequencing by precision mass spectrometry and explore some of the differences when compared to analysis of low-precision data. We demonstrate how the dramatically improved performance of de novo sequencing with precision mass spectrometry paves the way for novel approaches to peptide identification that are based on direct sequence lookups, rather than comparisons of spectra to a database. With the direct sequence lookup, it is not only possible to search a database very efficiently, but also to use the database in novel ways, such as searching for products of alternative splicing or products of fusion proteins in cancer. Our de novo sequencing software is available for download at http://peptide.ucsd.edu/.", "author" : [ { "dropping-particle" : "", "family" : "Frank", "given" : "A M", "non-dropping-particle" : "", "parse-names" : false, "suffix" : "" }, { "dropping-particle" : "", "family" : "Savitski", "given" : "M M", "non-dropping-particle" : "", "parse-names" : false, "suffix" : "" }, { "dropping-particle" : "", "family" : "Nielsen", "given" : "M L", "non-dropping-particle" : "", "parse-names" : false, "suffix" : "" }, { "dropping-particle" : "", "family" : "Zubarev", "given" : "R A", "non-dropping-particle" : "", "parse-names" : false, "suffix" : "" }, { "dropping-particle" : "", "family" : "Pevzner", "given" : "P A", "non-dropping-particle" : "", "parse-names" : false, "suffix" : "" } ], "container-title" : "Journal of Proteome Research", "id" : "ITEM-1", "issue" : "1", "issued" : { "date-parts" : [ [ "2007" ] ] }, "page" : "114-123", "title" : "De novo peptide sequencing and identification with precision mass spectrometry", "type" : "article-journal", "volume" : "6" }, "uris" : [ "http://www.mendeley.com/documents/?uuid=5551cca7-a5a7-43a9-b17d-28414ec59473" ] } ], "mendeley" : { "previouslyFormattedCitation" : "&lt;sup&gt;16&lt;/sup&gt;" }, "properties" : { "noteIndex" : 0 }, "schema" : "https://github.com/citation-style-language/schema/raw/master/csl-citation.json" }</w:instrText>
      </w:r>
      <w:r>
        <w:fldChar w:fldCharType="separate"/>
      </w:r>
      <w:r w:rsidR="00FB599D" w:rsidRPr="00FB599D">
        <w:rPr>
          <w:noProof/>
          <w:vertAlign w:val="superscript"/>
        </w:rPr>
        <w:t>16</w:t>
      </w:r>
      <w:r>
        <w:fldChar w:fldCharType="end"/>
      </w:r>
      <w:r>
        <w:t>. Even if both approaches use the same function for scoring peptide-spectrum matches (PSMs), the top scoring peptide in the database for a given MS/MS spectrum may be the 2</w:t>
      </w:r>
      <w:r w:rsidRPr="00D77A01">
        <w:rPr>
          <w:vertAlign w:val="superscript"/>
        </w:rPr>
        <w:t>nd</w:t>
      </w:r>
      <w:r>
        <w:t xml:space="preserve"> or </w:t>
      </w:r>
      <w:r w:rsidR="00605CDE">
        <w:t>7,000,000</w:t>
      </w:r>
      <w:r w:rsidRPr="00D77A01">
        <w:rPr>
          <w:vertAlign w:val="superscript"/>
        </w:rPr>
        <w:t>th</w:t>
      </w:r>
      <w:r>
        <w:t xml:space="preserve"> highest scoring peptide over all possible </w:t>
      </w:r>
      <w:r w:rsidRPr="00714FD0">
        <w:rPr>
          <w:i/>
        </w:rPr>
        <w:t>de novo</w:t>
      </w:r>
      <w:r>
        <w:t xml:space="preserve"> peptides, even if it is correct. Thus, </w:t>
      </w:r>
      <w:r w:rsidRPr="00714FD0">
        <w:rPr>
          <w:i/>
        </w:rPr>
        <w:t>de novo</w:t>
      </w:r>
      <w:r>
        <w:t xml:space="preserve"> peptide sequencing algorithms typically report a ranked list of candidate PSMs for each spectrum where top-scoring PSMs have an accuracy of ~80-90% for low-resolution CID spectra</w:t>
      </w:r>
      <w:r>
        <w:fldChar w:fldCharType="begin" w:fldLock="1"/>
      </w:r>
      <w:r w:rsidR="00FB599D">
        <w:instrText>ADDIN CSL_CITATION { "citationItems" : [ { "id" : "ITEM-1", "itemData" : { "abstract" : "We present a novel scoring method for de novo interpretation of peptides from tandem mass spectrometry data. Our scoring method uses a probabilistic network whose structure reflects the chemical and physical rules that govern the peptide fragmentation. We use a likelihood ratio hypothesis test to determine whether the peaks observed in the mass spectrum are more likely to have been produced under our fragmentation model than under a model that treats peaks as random events. We tested our de novo algorithm PepNovo on ion trap data and achieved results that are superior to popular de novo peptide sequencing algorithms. PepNovo can be accessed via the URL http://www-cse.ucsd.edu/groups/bioinformatics/software.html.", "author" : [ { "dropping-particle" : "", "family" : "Frank", "given" : "Ari", "non-dropping-particle" : "", "parse-names" : false, "suffix" : "" }, { "dropping-particle" : "", "family" : "Pevzner", "given" : "Pavel A", "non-dropping-particle" : "", "parse-names" : false, "suffix" : "" } ], "container-title" : "Analytical chemistry", "id" : "ITEM-1", "issue" : "4", "issued" : { "date-parts" : [ [ "2005", "3", "15" ] ] }, "page" : "964-73", "title" : "PepNovo: de novo peptide sequencing via probabilistic network modeling.", "type" : "article-journal", "volume" : "77" }, "uris" : [ "http://www.mendeley.com/documents/?uuid=6eb326dc-0542-42da-9739-905037d79271" ] }, { "id" : "ITEM-2", "itemData" : { "DOI" : "10.1002/rcm.1196", "abstract" : "A number of different approaches have been described to identify proteins from tandem mass spectrometry (MS/MS) data. The most common approaches rely on the available databases to match experimental MS/MS data. These methods suffer from several drawbacks and cannot be used for the identification of proteins from unknown genomes. In this communication, we describe a new de novo sequencing software package, PEAKS, to extract amino acid sequence information without the use of databases. PEAKS uses a new model and a new algorithm to efficiently compute the best peptide sequences whose fragment ions can best interpret the peaks in the MS/MS spectrum. The output of the software gives amino acid sequences with confidence scores for the entire sequences, as well as an additional novel positional scoring scheme for portions of the sequences. The performance of PEAKS is compared with Lutefisk, a well-known de novo sequencing software, using quadrupole-time-of-flight (Q-TOF) data obtained for several tryptic peptides from standard proteins.", "author" : [ { "dropping-particle" : "", "family" : "Ma", "given" : "Bin", "non-dropping-particle" : "", "parse-names" : false, "suffix" : "" }, { "dropping-particle" : "", "family" : "Zhang", "given" : "Kaizhong", "non-dropping-particle" : "", "parse-names" : false, "suffix" : "" }, { "dropping-particle" : "", "family" : "Hendrie", "given" : "Christopher", "non-dropping-particle" : "", "parse-names" : false, "suffix" : "" }, { "dropping-particle" : "", "family" : "Liang", "given" : "Chengzhi", "non-dropping-particle" : "", "parse-names" : false, "suffix" : "" }, { "dropping-particle" : "", "family" : "Li", "given" : "Ming", "non-dropping-particle" : "", "parse-names" : false, "suffix" : "" }, { "dropping-particle" : "", "family" : "Doherty-Kirby", "given" : "Amanda", "non-dropping-particle" : "", "parse-names" : false, "suffix" : "" }, { "dropping-particle" : "", "family" : "Lajoie", "given" : "Gilles", "non-dropping-particle" : "", "parse-names" : false, "suffix" : "" } ], "container-title" : "Rapid Communications in Mass Spectrometry", "id" : "ITEM-2", "issue" : "20", "issued" : { "date-parts" : [ [ "2003", "1" ] ] }, "page" : "2337-42", "title" : "PEAKS: powerful software for peptide de novo sequencing by tandem mass spectrometry.", "type" : "article-journal", "volume" : "17" }, "uris" : [ "http://www.mendeley.com/documents/?uuid=d3391965-850b-44a1-a65c-9ca1c67dc49e" ] } ], "mendeley" : { "previouslyFormattedCitation" : "&lt;sup&gt;17,18&lt;/sup&gt;" }, "properties" : { "noteIndex" : 0 }, "schema" : "https://github.com/citation-style-language/schema/raw/master/csl-citation.json" }</w:instrText>
      </w:r>
      <w:r>
        <w:fldChar w:fldCharType="separate"/>
      </w:r>
      <w:r w:rsidR="00FB599D" w:rsidRPr="00FB599D">
        <w:rPr>
          <w:noProof/>
          <w:vertAlign w:val="superscript"/>
        </w:rPr>
        <w:t>17,18</w:t>
      </w:r>
      <w:r>
        <w:fldChar w:fldCharType="end"/>
      </w:r>
      <w:r>
        <w:t xml:space="preserve"> and ~90-92% for high-resolution CID spectra</w:t>
      </w:r>
      <w:r>
        <w:fldChar w:fldCharType="begin" w:fldLock="1"/>
      </w:r>
      <w:r w:rsidR="00FB599D">
        <w:instrText>ADDIN CSL_CITATION { "citationItems" : [ { "id" : "ITEM-1", "itemData" : { "DOI" : "10.1021/pr800307m", "abstract" : "The recent proliferation of novel mass spectrometers such as Fourier transform, QTOF, and OrbiTrap marks a transition into the era of precision mass spectrometry, providing a 2 orders of magnitude boost to the mass resolution, as compared to low-precision ion-trap detectors. We investigate peptide de novo sequencing by precision mass spectrometry and explore some of the differences when compared to analysis of low-precision data. We demonstrate how the dramatically improved performance of de novo sequencing with precision mass spectrometry paves the way for novel approaches to peptide identification that are based on direct sequence lookups, rather than comparisons of spectra to a database. With the direct sequence lookup, it is not only possible to search a database very efficiently, but also to use the database in novel ways, such as searching for products of alternative splicing or products of fusion proteins in cancer. Our de novo sequencing software is available for download at http://peptide.ucsd.edu/.", "author" : [ { "dropping-particle" : "", "family" : "Frank", "given" : "A M", "non-dropping-particle" : "", "parse-names" : false, "suffix" : "" }, { "dropping-particle" : "", "family" : "Savitski", "given" : "M M", "non-dropping-particle" : "", "parse-names" : false, "suffix" : "" }, { "dropping-particle" : "", "family" : "Nielsen", "given" : "M L", "non-dropping-particle" : "", "parse-names" : false, "suffix" : "" }, { "dropping-particle" : "", "family" : "Zubarev", "given" : "R A", "non-dropping-particle" : "", "parse-names" : false, "suffix" : "" }, { "dropping-particle" : "", "family" : "Pevzner", "given" : "P A", "non-dropping-particle" : "", "parse-names" : false, "suffix" : "" } ], "container-title" : "Journal of Proteome Research", "id" : "ITEM-1", "issue" : "1", "issued" : { "date-parts" : [ [ "2007" ] ] }, "page" : "114-123", "title" : "De novo peptide sequencing and identification with precision mass spectrometry", "type" : "article-journal", "volume" : "6" }, "uris" : [ "http://www.mendeley.com/documents/?uuid=5551cca7-a5a7-43a9-b17d-28414ec59473" ] } ], "mendeley" : { "previouslyFormattedCitation" : "&lt;sup&gt;16&lt;/sup&gt;" }, "properties" : { "noteIndex" : 0 }, "schema" : "https://github.com/citation-style-language/schema/raw/master/csl-citation.json" }</w:instrText>
      </w:r>
      <w:r>
        <w:fldChar w:fldCharType="separate"/>
      </w:r>
      <w:r w:rsidR="00FB599D" w:rsidRPr="00FB599D">
        <w:rPr>
          <w:noProof/>
          <w:vertAlign w:val="superscript"/>
        </w:rPr>
        <w:t>16</w:t>
      </w:r>
      <w:r>
        <w:fldChar w:fldCharType="end"/>
      </w:r>
      <w:r w:rsidR="00605CDE">
        <w:t xml:space="preserve"> (where</w:t>
      </w:r>
      <w:r>
        <w:t>as database search results can typically be validate</w:t>
      </w:r>
      <w:r w:rsidR="00605CDE">
        <w:t>d with 1% false discovery rate</w:t>
      </w:r>
      <w:r w:rsidR="00CD0C7C">
        <w:t>,</w:t>
      </w:r>
      <w:r w:rsidR="00605CDE">
        <w:t xml:space="preserve"> </w:t>
      </w:r>
      <w:r>
        <w:t>FDR</w:t>
      </w:r>
      <w:r>
        <w:fldChar w:fldCharType="begin" w:fldLock="1"/>
      </w:r>
      <w:r w:rsidR="00FB599D">
        <w:instrText>ADDIN CSL_CITATION { "citationItems" : [ { "id" : "ITEM-1", "itemData" : { "abstract" : "This manuscript provides a comprehensive review of the peptide and protein identification process using tandem mass spectrometry (MS/MS) data generated in shotgun proteomic experiments. The commonly used methods for assigning peptide sequences to MS/MS spectra are critically discussed and compared, from basic strategies to advanced multi-stage approaches. A particular attention is paid to the problem of false-positive identifications. Existing statistical approaches for assessing the significance of peptide to spectrum matches are surveyed, ranging from single-spectrum approaches such as expectation values to global error rate estimation procedures such as false discovery rates and posterior probabilities. The importance of using auxiliary discriminant information (mass accuracy, peptide separation coordinates, digestion properties, and etc.) is discussed, and advanced computational approaches for joint modeling of multiple sources of information are presented. This review also includes a detailed analysis of the issues affecting the interpretation of data at the protein level, including the amplification of error rates when going from peptide to protein level, and the ambiguities in inferring the identifies of sample proteins in the presence of shared peptides. Commonly used methods for computing protein-level confidence scores are discussed in detail. The review concludes with a discussion of several outstanding computational issues.", "author" : [ { "dropping-particle" : "", "family" : "Nesvizhskii", "given" : "Alexey I", "non-dropping-particle" : "", "parse-names" : false, "suffix" : "" } ], "container-title" : "Journal of Proteomics", "id" : "ITEM-1", "issue" : "11", "issued" : { "date-parts" : [ [ "2010" ] ] }, "page" : "2092-2123", "publisher" : "Elsevier B.V.", "title" : "A survey of computational methods and error rate estimation procedures for peptide and protein identification in shotgun proteomics.", "type" : "article-journal", "volume" : "73" }, "uris" : [ "http://www.mendeley.com/documents/?uuid=db032e17-8872-42c3-8e50-520608e8f93a" ] } ], "mendeley" : { "previouslyFormattedCitation" : "&lt;sup&gt;19&lt;/sup&gt;" }, "properties" : { "noteIndex" : 0 }, "schema" : "https://github.com/citation-style-language/schema/raw/master/csl-citation.json" }</w:instrText>
      </w:r>
      <w:r>
        <w:fldChar w:fldCharType="separate"/>
      </w:r>
      <w:r w:rsidR="00FB599D" w:rsidRPr="00FB599D">
        <w:rPr>
          <w:noProof/>
          <w:vertAlign w:val="superscript"/>
        </w:rPr>
        <w:t>19</w:t>
      </w:r>
      <w:r>
        <w:fldChar w:fldCharType="end"/>
      </w:r>
      <w:r>
        <w:t xml:space="preserve">). To yield these levels of accuracy, </w:t>
      </w:r>
      <w:r w:rsidRPr="00714FD0">
        <w:rPr>
          <w:i/>
        </w:rPr>
        <w:t>de novo</w:t>
      </w:r>
      <w:r>
        <w:t xml:space="preserve"> tools face a significant tradeoff between sequencing accuracy and </w:t>
      </w:r>
      <w:r w:rsidR="00605CDE">
        <w:t xml:space="preserve">protein sequence </w:t>
      </w:r>
      <w:r>
        <w:t xml:space="preserve">coverage as spectra exhibiting complete peptide fragmentation rarely cover entire proteins, yet are required to reconstruct accurate sequences. </w:t>
      </w:r>
      <w:r w:rsidRPr="00714FD0">
        <w:rPr>
          <w:i/>
        </w:rPr>
        <w:t>De novo</w:t>
      </w:r>
      <w:r>
        <w:t xml:space="preserve"> peptide sequencing approaches are also limited compared to low-throughput </w:t>
      </w:r>
      <w:proofErr w:type="spellStart"/>
      <w:r>
        <w:t>Edman</w:t>
      </w:r>
      <w:proofErr w:type="spellEnd"/>
      <w:r>
        <w:t xml:space="preserve"> methods in that they can only generate sequences as long as enzymatically digested peptides (</w:t>
      </w:r>
      <m:oMath>
        <m:r>
          <w:rPr>
            <w:rFonts w:ascii="Cambria Math" w:hAnsi="Cambria Math"/>
          </w:rPr>
          <m:t>8-20</m:t>
        </m:r>
      </m:oMath>
      <w:r>
        <w:t xml:space="preserve"> AA) and thus cannot fully sequence protein(s) of interest.</w:t>
      </w:r>
    </w:p>
    <w:p w:rsidR="00EA2DE8" w:rsidRDefault="00EA2DE8" w:rsidP="00EA2DE8">
      <w:pPr>
        <w:ind w:firstLine="360"/>
      </w:pPr>
      <w:r>
        <w:t>An alternative approach to sequencing individual spectra is to simultaneously interpret multiple MS/MS spectra from overlapping peptides</w:t>
      </w:r>
      <w:r>
        <w:fldChar w:fldCharType="begin" w:fldLock="1"/>
      </w:r>
      <w:r w:rsidR="00FB599D">
        <w:instrText>ADDIN CSL_CITATION { "citationItems" : [ { "id" : "ITEM-1", "itemData" : { "DOI" : "10.1021/ac0489162", "abstract" : "The analysis of mass spectrometry data is still largely based on identification of single MS/MS spectra and does not attempt to make use of the extra information available in multiple MS/MS spectra from partially or completely overlapping peptides. Analysis of MS/MS spectra from multiple overlapping peptides opens up the possibility of assembling MS/MS spectra into entire proteins, similarly to the assembly of overlapping DNA reads into entire genomes. In this paper, we present for the first time a way to detect, score, and interpret overlaps between uninterpreted MS/MS spectra in an attempt to sequence entire proteins rather than individual peptides. We show that this approach not only extends the length of reconstructed amino acid sequences but also dramatically improves the quality of de novo peptide sequencing, even for low mass accuracy MS/MS data.", "author" : [ { "dropping-particle" : "", "family" : "Bandeira", "given" : "Nuno", "non-dropping-particle" : "", "parse-names" : false, "suffix" : "" }, { "dropping-particle" : "", "family" : "Tang", "given" : "Haixu", "non-dropping-particle" : "", "parse-names" : false, "suffix" : "" }, { "dropping-particle" : "", "family" : "Bafna", "given" : "Vineet", "non-dropping-particle" : "", "parse-names" : false, "suffix" : "" }, { "dropping-particle" : "", "family" : "Pevzner", "given" : "Pavel", "non-dropping-particle" : "", "parse-names" : false, "suffix" : "" } ], "container-title" : "Analytical chemistry", "id" : "ITEM-1", "issue" : "24", "issued" : { "date-parts" : [ [ "2004", "12", "15" ] ] }, "page" : "7221-33", "publisher" : "American Chemical Society", "title" : "Shotgun protein sequencing by tandem mass spectra assembly.", "type" : "article-journal", "volume" : "76" }, "uris" : [ "http://www.mendeley.com/documents/?uuid=0f28aa6b-f56d-403f-a57f-c760f172c03e" ] } ], "mendeley" : { "previouslyFormattedCitation" : "&lt;sup&gt;20&lt;/sup&gt;" }, "properties" : { "noteIndex" : 0 }, "schema" : "https://github.com/citation-style-language/schema/raw/master/csl-citation.json" }</w:instrText>
      </w:r>
      <w:r>
        <w:fldChar w:fldCharType="separate"/>
      </w:r>
      <w:r w:rsidR="00FB599D" w:rsidRPr="00FB599D">
        <w:rPr>
          <w:noProof/>
          <w:vertAlign w:val="superscript"/>
        </w:rPr>
        <w:t>20</w:t>
      </w:r>
      <w:r>
        <w:fldChar w:fldCharType="end"/>
      </w:r>
      <w:r>
        <w:t xml:space="preserve">. This Shotgun Protein Sequencing (SPS) paradigm has two distinct advantages over per-spectrum strategies. First, the alignment of spectra from overlapping peptides separates true N- and C-terminal ions from noise and leads </w:t>
      </w:r>
      <w:r>
        <w:lastRenderedPageBreak/>
        <w:t xml:space="preserve">to more accurate </w:t>
      </w:r>
      <w:r w:rsidRPr="00714FD0">
        <w:rPr>
          <w:i/>
        </w:rPr>
        <w:t>de novo</w:t>
      </w:r>
      <w:r>
        <w:t xml:space="preserve"> sequences (~95% for high-resolution CID spectra) at almost full sequence coverage (95%)</w:t>
      </w:r>
      <w:r>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fldChar w:fldCharType="separate"/>
      </w:r>
      <w:r w:rsidR="00FB599D" w:rsidRPr="00FB599D">
        <w:rPr>
          <w:noProof/>
          <w:vertAlign w:val="superscript"/>
        </w:rPr>
        <w:t>21</w:t>
      </w:r>
      <w:r>
        <w:fldChar w:fldCharType="end"/>
      </w:r>
      <w:r>
        <w:t xml:space="preserve">. Second, the assembly of multiple aligned spectra allows for the extension of longer </w:t>
      </w:r>
      <w:r w:rsidRPr="00714FD0">
        <w:rPr>
          <w:i/>
        </w:rPr>
        <w:t>de novo</w:t>
      </w:r>
      <w:r>
        <w:t xml:space="preserve"> sequences (up to 40 AA</w:t>
      </w:r>
      <w:r w:rsidRPr="00967371">
        <w:t xml:space="preserve"> </w:t>
      </w:r>
      <w:r>
        <w:t>for high-resolution CID spectra)</w:t>
      </w:r>
      <w:r>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fldChar w:fldCharType="separate"/>
      </w:r>
      <w:r w:rsidR="00FB599D" w:rsidRPr="00FB599D">
        <w:rPr>
          <w:noProof/>
          <w:vertAlign w:val="superscript"/>
        </w:rPr>
        <w:t>21</w:t>
      </w:r>
      <w:r>
        <w:fldChar w:fldCharType="end"/>
      </w:r>
      <w:r>
        <w:t xml:space="preserve">. Remaining limitations of per-spectrum and SPS-based computational strategies have been addressed by incorporating imperfect databases of known proteins that are homologous to those in the sample. Depending upon the level of similarity between reference and target, an imperfect database can be used to correct </w:t>
      </w:r>
      <w:r w:rsidRPr="00714FD0">
        <w:rPr>
          <w:i/>
        </w:rPr>
        <w:t>de novo</w:t>
      </w:r>
      <w:r>
        <w:t xml:space="preserve"> sequencing errors and anchor sequences to the reference (as done with Champs</w:t>
      </w:r>
      <w:r>
        <w:fldChar w:fldCharType="begin" w:fldLock="1"/>
      </w:r>
      <w:r w:rsidR="00FB599D">
        <w:instrText>ADDIN CSL_CITATION { "citationItems" : [ { "id" : "ITEM-1", "itemData" : { "DOI" : "10.1093/bioinformatics/btp366", "abstract" : "MOTIVATION: The bottom-up tandem mass spectrometry (MS/MS) is regularly used in proteomics nowadays for identifying proteins from a sequence database. De novo sequencing software is also available for sequencing novel peptides with relatively short sequence lengths. However, automated sequencing of novel proteins from MS/MS remains a challenging problem. RESULTS: Very often, although the target protein is novel, it has a homologous protein included in a known database. When this happens, we propose a novel algorithm and automated software tool, named Champs, for sequencing the complete protein from MS/MS data of a few enzymatic digestions of the purified protein. Validation with two standard proteins showed that our automated method yields &gt;99% sequence coverage and 100% sequence accuracy on these two proteins. Our method is useful to sequence novel proteins or 're-sequence' a protein that has mutations comparing with the database protein sequence.", "author" : [ { "dropping-particle" : "", "family" : "Liu", "given" : "Xiaowen", "non-dropping-particle" : "", "parse-names" : false, "suffix" : "" }, { "dropping-particle" : "", "family" : "Han", "given" : "Yonghua", "non-dropping-particle" : "", "parse-names" : false, "suffix" : "" }, { "dropping-particle" : "", "family" : "Yuen", "given" : "Denis", "non-dropping-particle" : "", "parse-names" : false, "suffix" : "" }, { "dropping-particle" : "", "family" : "Ma", "given" : "Bin", "non-dropping-particle" : "", "parse-names" : false, "suffix" : "" } ], "container-title" : "Bioinformatics", "id" : "ITEM-1", "issue" : "17", "issued" : { "date-parts" : [ [ "2009", "9", "1" ] ] }, "page" : "2174-80", "title" : "Automated protein (re)sequencing with MS/MS and a homologous database yields almost full coverage and accuracy.", "type" : "article-journal", "volume" : "25" }, "uris" : [ "http://www.mendeley.com/documents/?uuid=c9f707e3-26b4-4d13-9361-d847e3b874f9" ] } ], "mendeley" : { "previouslyFormattedCitation" : "&lt;sup&gt;22&lt;/sup&gt;" }, "properties" : { "noteIndex" : 0 }, "schema" : "https://github.com/citation-style-language/schema/raw/master/csl-citation.json" }</w:instrText>
      </w:r>
      <w:r>
        <w:fldChar w:fldCharType="separate"/>
      </w:r>
      <w:r w:rsidR="00FB599D" w:rsidRPr="00FB599D">
        <w:rPr>
          <w:noProof/>
          <w:vertAlign w:val="superscript"/>
        </w:rPr>
        <w:t>22</w:t>
      </w:r>
      <w:r>
        <w:fldChar w:fldCharType="end"/>
      </w:r>
      <w:r>
        <w:t xml:space="preserve">), extend </w:t>
      </w:r>
      <w:r w:rsidRPr="00714FD0">
        <w:rPr>
          <w:i/>
        </w:rPr>
        <w:t>de novo</w:t>
      </w:r>
      <w:r>
        <w:t xml:space="preserve"> sequences from known to unknown regions (as done with GenoMS</w:t>
      </w:r>
      <w:r>
        <w:fldChar w:fldCharType="begin" w:fldLock="1"/>
      </w:r>
      <w:r w:rsidR="00FB599D">
        <w:instrText>ADDIN CSL_CITATION { "citationItems" : [ { "id" : "ITEM-1", "itemData" : { "DOI" : "10.1074/mcp.M900504-MCP200", "abstract" : "Database search algorithms are the primary workhorses for the identification of tandem mass spectra. However, these methods are limited to the identification of spectra for which peptides are present in the database, preventing the identification of peptides from mutated or alternatively spliced sequences. A variety of methods has been developed to search a spectrum against a sequence allowing for variations. Some tools determine the sequence of the homologous protein in the related species but do not report the peptide in the target organism. Other tools consider variations, including modifications and mutations, in reconstructing the target sequence. However, these tools will not work if the template (homologous peptide) is missing in the database, and they do not attempt to reconstruct the entire protein target sequence. De novo identification of peptide sequences is another possibility, because it does not require a protein database. However, the lack of database reduces the accuracy. We present a novel proteogenomic approach, GenoMS, that draws on the strengths of database and de novo peptide identification methods. Protein sequence templates (i.e. proteins or genomic sequences that are similar to the target protein) are identified using the database search tool InsPecT. The templates are then used to recruit, align, and de novo sequence regions of the target protein that have diverged from the database or are missing. We used GenoMS to reconstruct the full sequence of an antibody by using spectra acquired from multiple digests using different proteases. Antibodies are a prime example of proteins that confound standard database identification techniques. The mature antibody genes result from large-scale genome rearrangements with flexible fusion boundaries and somatic hypermutation. Using GenoMS we automatically reconstruct the complete sequences of two immunoglobulin chains with accuracy greater than 98% using a diverged protein database. Using the genome as the template, we achieve accuracy exceeding 97%.", "author" : [ { "dropping-particle" : "", "family" : "Castellana", "given" : "Natalie E", "non-dropping-particle" : "", "parse-names" : false, "suffix" : "" }, { "dropping-particle" : "", "family" : "Pham", "given" : "Victoria", "non-dropping-particle" : "", "parse-names" : false, "suffix" : "" }, { "dropping-particle" : "", "family" : "Arnott", "given" : "David", "non-dropping-particle" : "", "parse-names" : false, "suffix" : "" }, { "dropping-particle" : "", "family" : "Lill", "given" : "Jennie R", "non-dropping-particle" : "", "parse-names" : false, "suffix" : "" }, { "dropping-particle" : "", "family" : "Bafna", "given" : "Vineet", "non-dropping-particle" : "", "parse-names" : false, "suffix" : "" } ], "container-title" : "Molecular &amp; Cellular Proteomics", "id" : "ITEM-1", "issue" : "6", "issued" : { "date-parts" : [ [ "2010", "6" ] ] }, "page" : "1260-70", "title" : "Template proteogenomics: sequencing whole proteins using an imperfect database.", "type" : "article-journal", "volume" : "9" }, "uris" : [ "http://www.mendeley.com/documents/?uuid=d0bb2f07-4314-4e0b-b60d-8dc718a99670" ] } ], "mendeley" : { "previouslyFormattedCitation" : "&lt;sup&gt;23&lt;/sup&gt;" }, "properties" : { "noteIndex" : 0 }, "schema" : "https://github.com/citation-style-language/schema/raw/master/csl-citation.json" }</w:instrText>
      </w:r>
      <w:r>
        <w:fldChar w:fldCharType="separate"/>
      </w:r>
      <w:r w:rsidR="00FB599D" w:rsidRPr="00FB599D">
        <w:rPr>
          <w:noProof/>
          <w:vertAlign w:val="superscript"/>
        </w:rPr>
        <w:t>23</w:t>
      </w:r>
      <w:r>
        <w:fldChar w:fldCharType="end"/>
      </w:r>
      <w:r>
        <w:t xml:space="preserve">), or re-order </w:t>
      </w:r>
      <w:r w:rsidRPr="00714FD0">
        <w:rPr>
          <w:i/>
        </w:rPr>
        <w:t>de novo</w:t>
      </w:r>
      <w:r>
        <w:t xml:space="preserve"> sequences to enable nearly full-length sequencing (as done with </w:t>
      </w:r>
      <w:r w:rsidR="00CD0C7C">
        <w:t xml:space="preserve">Comparative SPS, </w:t>
      </w:r>
      <w:r>
        <w:t>cSPS</w:t>
      </w:r>
      <w:r>
        <w:fldChar w:fldCharType="begin" w:fldLock="1"/>
      </w:r>
      <w:r w:rsidR="00FB599D">
        <w:instrText>ADDIN CSL_CITATION { "citationItems" : [ { "id" : "ITEM-1", "itemData" : { "DOI" : "10.1038/nbt1208-1336", "author" : [ { "dropping-particle" : "", "family" : "Bandeira", "given" : "Nuno", "non-dropping-particle" : "", "parse-names" : false, "suffix" : "" }, { "dropping-particle" : "", "family" : "Pham", "given" : "Victoria", "non-dropping-particle" : "", "parse-names" : false, "suffix" : "" }, { "dropping-particle" : "", "family" : "Pevzner", "given" : "Pavel", "non-dropping-particle" : "", "parse-names" : false, "suffix" : "" }, { "dropping-particle" : "", "family" : "Arnott", "given" : "David", "non-dropping-particle" : "", "parse-names" : false, "suffix" : "" }, { "dropping-particle" : "", "family" : "Lill", "given" : "Jennie R", "non-dropping-particle" : "", "parse-names" : false, "suffix" : "" } ], "container-title" : "Nature Biotechnology", "id" : "ITEM-1", "issue" : "12", "issued" : { "date-parts" : [ [ "2008" ] ] }, "page" : "1336-1338", "title" : "Automated de novo protein sequencing of monoclonal antibodies", "type" : "article-journal", "volume" : "26" }, "uris" : [ "http://www.mendeley.com/documents/?uuid=c09d59a4-a513-48e9-bc38-3bcf6f1a6393" ] } ], "mendeley" : { "previouslyFormattedCitation" : "&lt;sup&gt;24&lt;/sup&gt;" }, "properties" : { "noteIndex" : 0 }, "schema" : "https://github.com/citation-style-language/schema/raw/master/csl-citation.json" }</w:instrText>
      </w:r>
      <w:r>
        <w:fldChar w:fldCharType="separate"/>
      </w:r>
      <w:r w:rsidR="00FB599D" w:rsidRPr="00FB599D">
        <w:rPr>
          <w:noProof/>
          <w:vertAlign w:val="superscript"/>
        </w:rPr>
        <w:t>24</w:t>
      </w:r>
      <w:r>
        <w:fldChar w:fldCharType="end"/>
      </w:r>
      <w:r>
        <w:t>).</w:t>
      </w:r>
    </w:p>
    <w:p w:rsidR="00EA2DE8" w:rsidRDefault="00EA2DE8" w:rsidP="00EA2DE8">
      <w:pPr>
        <w:pStyle w:val="TAMainText"/>
        <w:ind w:firstLine="360"/>
      </w:pPr>
      <w:r w:rsidRPr="00714FD0">
        <w:rPr>
          <w:i/>
        </w:rPr>
        <w:t>De novo</w:t>
      </w:r>
      <w:r>
        <w:t xml:space="preserve"> sequencing techniques have also been improved by utilizing multiple fragmentation modes. Compared to CID, alternative fragmentation strategies such as Higher-energy Collision Dissociation (HCD</w:t>
      </w:r>
      <w:r>
        <w:fldChar w:fldCharType="begin" w:fldLock="1"/>
      </w:r>
      <w:r w:rsidR="00FB599D">
        <w:instrText>ADDIN CSL_CITATION { "citationItems" : [ { "id" : "ITEM-1", "itemData" : { "DOI" : "10.1038/nmeth1060", "abstract" : "Peptide sequencing is the basis of mass spectrometry-driven proteomics. Here we show that in the linear ion trap-orbitrap mass spectrometer (LTQ Orbitrap) peptide ions can be efficiently fragmented by high-accuracy and full-mass-range tandem mass spectrometry (MS/MS) via higher-energy C-trap dissociation (HCD). Immonium ions generated via HCD pinpoint modifications such as phosphotyrosine with very high confidence. Additionally we show that an added octopole collision cell facilitates de novo sequencing.", "author" : [ { "dropping-particle" : "V", "family" : "Olsen", "given" : "Jesper", "non-dropping-particle" : "", "parse-names" : false, "suffix" : "" }, { "dropping-particle" : "", "family" : "Macek", "given" : "Boris", "non-dropping-particle" : "", "parse-names" : false, "suffix" : "" }, { "dropping-particle" : "", "family" : "Lange", "given" : "Oliver", "non-dropping-particle" : "", "parse-names" : false, "suffix" : "" }, { "dropping-particle" : "", "family" : "Makarov", "given" : "Alexander", "non-dropping-particle" : "", "parse-names" : false, "suffix" : "" }, { "dropping-particle" : "", "family" : "Horning", "given" : "Stevan", "non-dropping-particle" : "", "parse-names" : false, "suffix" : "" }, { "dropping-particle" : "", "family" : "Mann", "given" : "Matthias", "non-dropping-particle" : "", "parse-names" : false, "suffix" : "" } ], "container-title" : "Nature Methods", "id" : "ITEM-1", "issue" : "9", "issued" : { "date-parts" : [ [ "2007" ] ] }, "page" : "709-712", "title" : "Higher-energy C-trap dissociation for peptide modification analysis", "type" : "article-journal", "volume" : "4" }, "uris" : [ "http://www.mendeley.com/documents/?uuid=b52d30ba-7c67-40aa-bd7a-064aeb2a17fe" ] } ], "mendeley" : { "previouslyFormattedCitation" : "&lt;sup&gt;25&lt;/sup&gt;" }, "properties" : { "noteIndex" : 0 }, "schema" : "https://github.com/citation-style-language/schema/raw/master/csl-citation.json" }</w:instrText>
      </w:r>
      <w:r>
        <w:fldChar w:fldCharType="separate"/>
      </w:r>
      <w:r w:rsidR="00FB599D" w:rsidRPr="00FB599D">
        <w:rPr>
          <w:noProof/>
          <w:vertAlign w:val="superscript"/>
        </w:rPr>
        <w:t>25</w:t>
      </w:r>
      <w:r>
        <w:fldChar w:fldCharType="end"/>
      </w:r>
      <w:r>
        <w:t>) and Electron Transfer Dissociation (ETD</w:t>
      </w:r>
      <w:r>
        <w:fldChar w:fldCharType="begin" w:fldLock="1"/>
      </w:r>
      <w:r w:rsidR="00FB599D">
        <w:instrText>ADDIN CSL_CITATION { "citationItems" : [ { "id" : "ITEM-1", "itemData" : { "abstract" : "Peptide sequence analysis using a combination of gas-phase ion/ion chemistry and tandem mass spectrometry (MS/MS) is demonstrated. Singly charged anthracene anions transfer an electron to multiply protonated peptides in a radio frequency quadrupole linear ion trap (QLT) and induce fragmentation of the peptide backbone along pathways that are analogous to those observed in electron capture dissociation. Modifications to the QLT that enable this ion/ion chemistry are presented, and automated acquisition of high-quality, single-scan electron transfer dissociation MS/MS spectra of phosphopeptides separated by nanoflow HPLC is described.", "author" : [ { "dropping-particle" : "", "family" : "Syka", "given" : "John E P", "non-dropping-particle" : "", "parse-names" : false, "suffix" : "" }, { "dropping-particle" : "", "family" : "Coon", "given" : "Joshua J", "non-dropping-particle" : "", "parse-names" : false, "suffix" : "" }, { "dropping-particle" : "", "family" : "Schroeder", "given" : "Melanie J", "non-dropping-particle" : "", "parse-names" : false, "suffix" : "" }, { "dropping-particle" : "", "family" : "Shabanowitz", "given" : "Jeffrey", "non-dropping-particle" : "", "parse-names" : false, "suffix" : "" }, { "dropping-particle" : "", "family" : "Hunt", "given" : "Donald F", "non-dropping-particle" : "", "parse-names" : false, "suffix" : "" } ], "container-title" : "Proceedings of the National Academy of Sciences of the United States of America", "id" : "ITEM-1", "issue" : "26", "issued" : { "date-parts" : [ [ "2004" ] ] }, "page" : "9528-9533", "publisher" : "National Academy of Sciences", "title" : "Peptide and protein sequence analysis by electron transfer dissociation mass spectrometry", "type" : "article-journal", "volume" : "101" }, "uris" : [ "http://www.mendeley.com/documents/?uuid=0b69cf6b-21b3-48cc-afb3-9e9944a63d20" ] } ], "mendeley" : { "previouslyFormattedCitation" : "&lt;sup&gt;26&lt;/sup&gt;" }, "properties" : { "noteIndex" : 0 }, "schema" : "https://github.com/citation-style-language/schema/raw/master/csl-citation.json" }</w:instrText>
      </w:r>
      <w:r>
        <w:fldChar w:fldCharType="separate"/>
      </w:r>
      <w:r w:rsidR="00FB599D" w:rsidRPr="00FB599D">
        <w:rPr>
          <w:noProof/>
          <w:vertAlign w:val="superscript"/>
        </w:rPr>
        <w:t>26</w:t>
      </w:r>
      <w:r>
        <w:fldChar w:fldCharType="end"/>
      </w:r>
      <w:r>
        <w:t>) are known to improve fragmentation and identiﬁcation of long, highly-charged peptides</w:t>
      </w:r>
      <w:r>
        <w:fldChar w:fldCharType="begin" w:fldLock="1"/>
      </w:r>
      <w:r w:rsidR="00FB599D">
        <w:instrText>ADDIN CSL_CITATION { "citationItems" : [ { "id" : "ITEM-1", "itemData" : { "DOI" : "10.1074/mcp.R112.018556", "abstract" : "The high-throughput nature of proteomics mass spectrometry is enabled by a productive combination of data acquisition protocols and the computational tools used to interpret the resulting spectra. One of the key components in mainstream protocols is the generation of tandem mass (MS/MS) spectra by peptide fragmentation using collision induced dissociation (CID), the approach currently used in the large majority of proteomics experiments to routinely identify hundreds to thousands of proteins from single mass spectrometry runs. Complementary to these, alternative peptide fragmentation methods such as Electron Capture/Transfer Dissociation (ECD/ETD, respectively) and Higher-energy Collision Dissociation (HCD) have consistently achieved significant improvements in the identification of certain classes of peptides, proteins and post-translational modifications. Recognizing these advantages, mass spectrometry instruments now conveniently support fine-tuned methods that automatically alternate between peptide fragmentation modes for either different types of peptides or for acquisition of multiple MS/MS spectra from each peptide. But while these developments have the potential to substantially improve peptide identification, their routine application requires correspondingadjustments to the software tools and procedures used for automated downstream processing. This review discusses the computational implications of alternative and alternate modes of MS/MS peptide fragmentation and addresses some practical aspects of using such protocols for identification of peptides and post-translational modifications.", "author" : [ { "dropping-particle" : "", "family" : "Guthals", "given" : "Adrian", "non-dropping-particle" : "", "parse-names" : false, "suffix" : "" }, { "dropping-particle" : "", "family" : "Bandeira", "given" : "Nuno", "non-dropping-particle" : "", "parse-names" : false, "suffix" : "" } ], "container-title" : "Molecular &amp; Cellular Proteomics", "id" : "ITEM-1", "issue" : "9", "issued" : { "date-parts" : [ [ "2012", "5", "17" ] ] }, "page" : "550-7", "title" : "Peptide identification by tandem mass spectrometry with alternate fragmentation modes", "type" : "article-journal", "volume" : "11" }, "uris" : [ "http://www.mendeley.com/documents/?uuid=0e799f0f-d211-4e7e-a7ef-f766c933060a" ] } ], "mendeley" : { "previouslyFormattedCitation" : "&lt;sup&gt;27&lt;/sup&gt;" }, "properties" : { "noteIndex" : 0 }, "schema" : "https://github.com/citation-style-language/schema/raw/master/csl-citation.json" }</w:instrText>
      </w:r>
      <w:r>
        <w:fldChar w:fldCharType="separate"/>
      </w:r>
      <w:r w:rsidR="00FB599D" w:rsidRPr="00FB599D">
        <w:rPr>
          <w:noProof/>
          <w:vertAlign w:val="superscript"/>
        </w:rPr>
        <w:t>27</w:t>
      </w:r>
      <w:r>
        <w:fldChar w:fldCharType="end"/>
      </w:r>
      <w:r>
        <w:t xml:space="preserve">. HCD in particular has been shown to improve </w:t>
      </w:r>
      <w:r w:rsidRPr="00714FD0">
        <w:rPr>
          <w:i/>
        </w:rPr>
        <w:t>de novo</w:t>
      </w:r>
      <w:r>
        <w:t xml:space="preserve"> peptide sequencing accuracy to ~95% and boost interpretations of long peptides, albeit at only 55% sequence coverage of peptides identified by database search</w:t>
      </w:r>
      <w:r>
        <w:fldChar w:fldCharType="begin" w:fldLock="1"/>
      </w:r>
      <w:r w:rsidR="00FB599D">
        <w:instrText>ADDIN CSL_CITATION { "citationItems" : [ { "id" : "ITEM-1", "itemData" : { "abstract" : "De novo peptide sequencing has improved remarkably in the past decade as a result of better instruments and computational algorithms. However, de novo sequencing can correctly interpret only approximately 30% of high- and medium-quality spectra generated by collision-induced dissociation (CID), which is much less than database search. This is mainly due to incomplete fragmentation and overlap of different ion series in CID spectra. In this study, we show that higher-energy collisional dissociation (HCD) is of great help to de novo sequencing because it produces high mass accuracy tandem mass spectrometry (MS/MS) spectra without the low-mass cutoff associated with CID in ion trap instruments. Besides, abundant internal and immonium ions in the HCD spectra can help differentiate similar peptide sequences. Taking advantage of these characteristics, we developed an algorithm called pNovo for efficient de novo sequencing of peptides from HCD spectra. pNovo gave correct identifications to 80% or more of the HCD spectra identified by database search. The number of correct full-length peptides sequenced by pNovo is comparable with that obtained by database search. A distinct advantage of de novo sequencing is that deamidated peptides and peptides with amino acid mutations can be identified efficiently without extra cost in computation. In summary, implementation of the HCD characteristics makes pNovo an excellent tool for de novo peptide sequencing from HCD spectra.", "author" : [ { "dropping-particle" : "", "family" : "Chi", "given" : "Hao", "non-dropping-particle" : "", "parse-names" : false, "suffix" : "" }, { "dropping-particle" : "", "family" : "Sun", "given" : "Rui-Xiang", "non-dropping-particle" : "", "parse-names" : false, "suffix" : "" }, { "dropping-particle" : "", "family" : "Yang", "given" : "Bing", "non-dropping-particle" : "", "parse-names" : false, "suffix" : "" }, { "dropping-particle" : "", "family" : "Song", "given" : "Chun-Qing", "non-dropping-particle" : "", "parse-names" : false, "suffix" : "" }, { "dropping-particle" : "", "family" : "Wang", "given" : "Le-Heng", "non-dropping-particle" : "", "parse-names" : false, "suffix" : "" }, { "dropping-particle" : "", "family" : "Liu", "given" : "Chao", "non-dropping-particle" : "", "parse-names" : false, "suffix" : "" }, { "dropping-particle" : "", "family" : "Fu", "given" : "Yan", "non-dropping-particle" : "", "parse-names" : false, "suffix" : "" }, { "dropping-particle" : "", "family" : "Yuan", "given" : "Zuo-Fei", "non-dropping-particle" : "", "parse-names" : false, "suffix" : "" }, { "dropping-particle" : "", "family" : "Wang", "given" : "Hai-Peng", "non-dropping-particle" : "", "parse-names" : false, "suffix" : "" }, { "dropping-particle" : "", "family" : "He", "given" : "Si-Min", "non-dropping-particle" : "", "parse-names" : false, "suffix" : "" }, { "dropping-particle" : "", "family" : "Dong", "given" : "Meng-Qiu", "non-dropping-particle" : "", "parse-names" : false, "suffix" : "" } ], "container-title" : "Journal of Proteome Research", "id" : "ITEM-1", "issue" : "5", "issued" : { "date-parts" : [ [ "2010" ] ] }, "page" : "2713-2724", "publisher" : "NIH Public Access", "title" : "pNovo: de novo peptide sequencing and identification using HCD spectra.", "type" : "article-journal", "volume" : "9" }, "uris" : [ "http://www.mendeley.com/documents/?uuid=1365a87d-a629-4a2c-adce-afb6e22f416b" ] } ], "mendeley" : { "previouslyFormattedCitation" : "&lt;sup&gt;28&lt;/sup&gt;" }, "properties" : { "noteIndex" : 0 }, "schema" : "https://github.com/citation-style-language/schema/raw/master/csl-citation.json" }</w:instrText>
      </w:r>
      <w:r>
        <w:fldChar w:fldCharType="separate"/>
      </w:r>
      <w:r w:rsidR="00FB599D" w:rsidRPr="00FB599D">
        <w:rPr>
          <w:noProof/>
          <w:vertAlign w:val="superscript"/>
        </w:rPr>
        <w:t>28</w:t>
      </w:r>
      <w:r>
        <w:fldChar w:fldCharType="end"/>
      </w:r>
      <w:r>
        <w:t>. When high-resolution CID and HCD spectra were processed with an updated SPS assembly algorithm (called Meta-SPS</w:t>
      </w:r>
      <w:r>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fldChar w:fldCharType="separate"/>
      </w:r>
      <w:r w:rsidR="00FB599D" w:rsidRPr="00FB599D">
        <w:rPr>
          <w:noProof/>
          <w:vertAlign w:val="superscript"/>
        </w:rPr>
        <w:t>29</w:t>
      </w:r>
      <w:r>
        <w:fldChar w:fldCharType="end"/>
      </w:r>
      <w:r>
        <w:t xml:space="preserve">), </w:t>
      </w:r>
      <w:r w:rsidRPr="00714FD0">
        <w:rPr>
          <w:i/>
        </w:rPr>
        <w:t>de novo</w:t>
      </w:r>
      <w:r>
        <w:t xml:space="preserve"> protein sequences were extended to ~100 AA at the maximum and 20 AA on average at 94% sequencing accuracy/65% sequenc</w:t>
      </w:r>
      <w:r w:rsidR="00CD0C7C">
        <w:t>e</w:t>
      </w:r>
      <w:r>
        <w:t xml:space="preserve"> coverage for a 6-protein sample mixture and 97% sequencing accuracy/89% sequenc</w:t>
      </w:r>
      <w:r w:rsidR="00CD0C7C">
        <w:t>e</w:t>
      </w:r>
      <w:r>
        <w:t xml:space="preserve"> coverage for a purified monoclonal antibody. ETD has also </w:t>
      </w:r>
      <w:r w:rsidR="00CD0C7C">
        <w:t xml:space="preserve">been </w:t>
      </w:r>
      <w:r>
        <w:t>shown to improve per-spectrum sequencing length and accuracy</w:t>
      </w:r>
      <w:r>
        <w:fldChar w:fldCharType="begin" w:fldLock="1"/>
      </w:r>
      <w:r w:rsidR="00FB599D">
        <w:instrText>ADDIN CSL_CITATION { "citationItems" : [ { "id" : "ITEM-1", "itemData" : { "abstract" : "Background: Tandem mass spectrometry (MS/MS) has become the primary way for protein identification in proteomics. A good score function for measuring the match quality between a peptide and an MS/MS spectrum is instrumental for the protein identification. Traditionally the to-be-measured peptides are fragmented with the collision induced dissociation (CID) method. More recently, the electron transfer dissociation (ETD) method was introduced and has proven to produce better fragment ion ladders for larger and more basic peptides. However, the existing software programs that analyze ETD MS/MS data are not as advanced as they are for CID. Results: To take full advantage of ETD data, in this paper we develop a new score function to evaluate the match between a peptide and an ETD MS/MS spectrum. Experiments on real data demonstrated that this newly developed score function significantly improved the de novo sequencing accuracy of the PEAKS software on ETD data. Conclusion: A new and better score function for ETD MS/MS peptide identification was developed. The method used to develop our ETD score function can be easily reused to train new score functions for other types of MS/MS data.", "author" : [ { "dropping-particle" : "", "family" : "Liu", "given" : "Xiaowen", "non-dropping-particle" : "", "parse-names" : false, "suffix" : "" }, { "dropping-particle" : "", "family" : "Shan", "given" : "Baozhen", "non-dropping-particle" : "", "parse-names" : false, "suffix" : "" }, { "dropping-particle" : "", "family" : "Xin", "given" : "Lei", "non-dropping-particle" : "", "parse-names" : false, "suffix" : "" }, { "dropping-particle" : "", "family" : "Ma", "given" : "Bin", "non-dropping-particle" : "", "parse-names" : false, "suffix" : "" } ], "container-title" : "BMC Bioinformatics", "id" : "ITEM-1", "issue" : "Suppl 1", "issued" : { "date-parts" : [ [ "2010" ] ] }, "page" : "S4", "publisher" : "BioMed Central", "title" : "Better score function for peptide identification with ETD MS/MS spectra", "type" : "article-journal", "volume" : "11" }, "uris" : [ "http://www.mendeley.com/documents/?uuid=857f49b1-7983-4c3f-a0e7-f8600315b775" ] } ], "mendeley" : { "previouslyFormattedCitation" : "&lt;sup&gt;30&lt;/sup&gt;" }, "properties" : { "noteIndex" : 0 }, "schema" : "https://github.com/citation-style-language/schema/raw/master/csl-citation.json" }</w:instrText>
      </w:r>
      <w:r>
        <w:fldChar w:fldCharType="separate"/>
      </w:r>
      <w:r w:rsidR="00FB599D" w:rsidRPr="00FB599D">
        <w:rPr>
          <w:noProof/>
          <w:vertAlign w:val="superscript"/>
        </w:rPr>
        <w:t>30</w:t>
      </w:r>
      <w:r>
        <w:fldChar w:fldCharType="end"/>
      </w:r>
      <w:r>
        <w:t xml:space="preserve">, but the benefits of ETD for </w:t>
      </w:r>
      <w:r w:rsidRPr="00714FD0">
        <w:rPr>
          <w:i/>
        </w:rPr>
        <w:t>de novo</w:t>
      </w:r>
      <w:r>
        <w:t xml:space="preserve"> sequencing are perhaps better utilized when it is paired with CID. In this approach, a </w:t>
      </w:r>
      <w:r>
        <w:lastRenderedPageBreak/>
        <w:t xml:space="preserve">CID </w:t>
      </w:r>
      <w:r w:rsidR="00A2601E">
        <w:t xml:space="preserve">spectrum </w:t>
      </w:r>
      <w:r>
        <w:t>and</w:t>
      </w:r>
      <w:r w:rsidR="00A2601E">
        <w:t xml:space="preserve"> an ETD spectrum are</w:t>
      </w:r>
      <w:r>
        <w:t xml:space="preserve"> acquired for every precursor</w:t>
      </w:r>
      <w:r w:rsidR="00A2601E">
        <w:t xml:space="preserve"> such that </w:t>
      </w:r>
      <w:r>
        <w:t>each pair of CID/ETD can be attributed to the same peptide. It is well known that CID and ETD exhibit complementary fragmentation patterns that, when paired with each other, can yield much richer N/C-terminal ion ladders for a greater variety of peptides</w:t>
      </w:r>
      <w:r>
        <w:fldChar w:fldCharType="begin" w:fldLock="1"/>
      </w:r>
      <w:r w:rsidR="00FB599D">
        <w:instrText>ADDIN CSL_CITATION { "citationItems" : [ { "id" : "ITEM-1", "itemData" : { "DOI" : "10.1074/mcp.R112.018556", "abstract" : "The high-throughput nature of proteomics mass spectrometry is enabled by a productive combination of data acquisition protocols and the computational tools used to interpret the resulting spectra. One of the key components in mainstream protocols is the generation of tandem mass (MS/MS) spectra by peptide fragmentation using collision induced dissociation (CID), the approach currently used in the large majority of proteomics experiments to routinely identify hundreds to thousands of proteins from single mass spectrometry runs. Complementary to these, alternative peptide fragmentation methods such as Electron Capture/Transfer Dissociation (ECD/ETD, respectively) and Higher-energy Collision Dissociation (HCD) have consistently achieved significant improvements in the identification of certain classes of peptides, proteins and post-translational modifications. Recognizing these advantages, mass spectrometry instruments now conveniently support fine-tuned methods that automatically alternate between peptide fragmentation modes for either different types of peptides or for acquisition of multiple MS/MS spectra from each peptide. But while these developments have the potential to substantially improve peptide identification, their routine application requires correspondingadjustments to the software tools and procedures used for automated downstream processing. This review discusses the computational implications of alternative and alternate modes of MS/MS peptide fragmentation and addresses some practical aspects of using such protocols for identification of peptides and post-translational modifications.", "author" : [ { "dropping-particle" : "", "family" : "Guthals", "given" : "Adrian", "non-dropping-particle" : "", "parse-names" : false, "suffix" : "" }, { "dropping-particle" : "", "family" : "Bandeira", "given" : "Nuno", "non-dropping-particle" : "", "parse-names" : false, "suffix" : "" } ], "container-title" : "Molecular &amp; Cellular Proteomics", "id" : "ITEM-1", "issue" : "9", "issued" : { "date-parts" : [ [ "2012", "5", "17" ] ] }, "page" : "550-7", "title" : "Peptide identification by tandem mass spectrometry with alternate fragmentation modes", "type" : "article-journal", "volume" : "11" }, "uris" : [ "http://www.mendeley.com/documents/?uuid=0e799f0f-d211-4e7e-a7ef-f766c933060a" ] } ], "mendeley" : { "previouslyFormattedCitation" : "&lt;sup&gt;27&lt;/sup&gt;" }, "properties" : { "noteIndex" : 0 }, "schema" : "https://github.com/citation-style-language/schema/raw/master/csl-citation.json" }</w:instrText>
      </w:r>
      <w:r>
        <w:fldChar w:fldCharType="separate"/>
      </w:r>
      <w:r w:rsidR="00FB599D" w:rsidRPr="00FB599D">
        <w:rPr>
          <w:noProof/>
          <w:vertAlign w:val="superscript"/>
        </w:rPr>
        <w:t>27</w:t>
      </w:r>
      <w:r>
        <w:fldChar w:fldCharType="end"/>
      </w:r>
      <w:r w:rsidR="0075545E">
        <w:t xml:space="preserve">. Although the decreased scan rate of ETD means fewer MS/MS spectra can be acquired per aliquot of sample material, </w:t>
      </w:r>
      <w:r w:rsidR="004B6925">
        <w:t>ETD</w:t>
      </w:r>
      <w:r w:rsidR="0075545E">
        <w:t xml:space="preserve"> significantly increases the fraction of identifiable spectra </w:t>
      </w:r>
      <w:r w:rsidR="004B6925">
        <w:t>for both</w:t>
      </w:r>
      <w:r>
        <w:t xml:space="preserve"> database search</w:t>
      </w:r>
      <w:r>
        <w:fldChar w:fldCharType="begin" w:fldLock="1"/>
      </w:r>
      <w:r w:rsidR="00FB599D">
        <w:instrText>ADDIN CSL_CITATION { "citationItems" : [ { "id" : "ITEM-1", "itemData" : { "abstract" : "Recent emergence of new mass spectrometry techniques (e.g. electron transfer dissociation, ETD) and improved availability of additional proteases (e.g. Lys-N) for protein digestion in high-throughput experiments raised the challenge of designing new algorithms for interpreting the resulting new types of tandem mass (MS/MS) spectra. Traditional MS/MS database search algorithms such as SEQUEST and Mascot were originally designed for collision induced dissociation (CID) of tryptic peptides and are largely based on expert knowledge about fragmentation of tryptic peptides (rather than machine learning techniques) to design CID-specific scoring functions. As a result, the performance of these algorithms is suboptimal for new mass spectrometry technologies or nontryptic peptides. We recently proposed the generating function approach (MS-GF) for CID spectra of tryptic peptides. In this study, we extend MS-GF to automatically derive scoring parameters from a set of annotated MS/MS spectra of any type (e.g. CID, ETD, etc.), and present a new database search tool MS-GFDB based on MS-GF. We show that MS-GFDB outperforms Mascot for ETD spectra or peptides digested with Lys-N. For example, in the case of ETD spectra, the number of tryptic and Lys-N peptides identified by MS-GFDB increased by a factor of 2.7 and 2.6 as compared with Mascot. Moreover, even following a decade of Mascot developments for analyzing CID spectra of tryptic peptides, MS-GFDB (that is not particularly tailored for CID spectra or tryptic peptides) resulted in 28% increase over Mascot in the number of peptide identifications. Finally, we propose a statistical framework for analyzing multiple spectra from the same precursor (e.g. CID/ETD spectral pairs) and assigning p values to peptide-spectrum-spectrum matches.", "author" : [ { "dropping-particle" : "", "family" : "Kim", "given" : "Sangtae", "non-dropping-particle" : "", "parse-names" : false, "suffix" : "" }, { "dropping-particle" : "", "family" : "Mischerikow", "given" : "Nikolai", "non-dropping-particle" : "", "parse-names" : false, "suffix" : "" }, { "dropping-particle" : "", "family" : "Bandeira", "given" : "Nuno", "non-dropping-particle" : "", "parse-names" : false, "suffix" : "" }, { "dropping-particle" : "", "family" : "Navarro", "given" : "J Daniel", "non-dropping-particle" : "", "parse-names" : false, "suffix" : "" }, { "dropping-particle" : "", "family" : "Wich", "given" : "Louis", "non-dropping-particle" : "", "parse-names" : false, "suffix" : "" }, { "dropping-particle" : "", "family" : "Mohammed", "given" : "Shabaz", "non-dropping-particle" : "", "parse-names" : false, "suffix" : "" }, { "dropping-particle" : "", "family" : "Heck", "given" : "Albert J R", "non-dropping-particle" : "", "parse-names" : false, "suffix" : "" }, { "dropping-particle" : "", "family" : "Pevzner", "given" : "Pavel A", "non-dropping-particle" : "", "parse-names" : false, "suffix" : "" } ], "container-title" : "Molecular &amp; Cellular Proteomics", "id" : "ITEM-1", "issue" : "12", "issued" : { "date-parts" : [ [ "2010" ] ] }, "page" : "2840-2852", "title" : "The generating function of CID, ETD, and CID/ETD pairs of tandem mass spectra: applications to database search.", "type" : "article-journal", "volume" : "9" }, "uris" : [ "http://www.mendeley.com/documents/?uuid=a43eede2-4249-422c-9359-56ac04ded8a6" ] } ], "mendeley" : { "previouslyFormattedCitation" : "&lt;sup&gt;3&lt;/sup&gt;" }, "properties" : { "noteIndex" : 0 }, "schema" : "https://github.com/citation-style-language/schema/raw/master/csl-citation.json" }</w:instrText>
      </w:r>
      <w:r>
        <w:fldChar w:fldCharType="separate"/>
      </w:r>
      <w:r w:rsidR="00FB599D" w:rsidRPr="00FB599D">
        <w:rPr>
          <w:noProof/>
          <w:vertAlign w:val="superscript"/>
        </w:rPr>
        <w:t>3</w:t>
      </w:r>
      <w:r>
        <w:fldChar w:fldCharType="end"/>
      </w:r>
      <w:r>
        <w:t xml:space="preserve"> and per-spectrum </w:t>
      </w:r>
      <w:r w:rsidRPr="00714FD0">
        <w:rPr>
          <w:i/>
        </w:rPr>
        <w:t>de novo</w:t>
      </w:r>
      <w:r>
        <w:t xml:space="preserve"> sequencing</w:t>
      </w:r>
      <w:r>
        <w:fldChar w:fldCharType="begin" w:fldLock="1"/>
      </w:r>
      <w:r w:rsidR="00FB599D">
        <w:instrText>ADDIN CSL_CITATION { "citationItems" : [ { "id" : "ITEM-1", "itemData" : { "DOI" : "10.1089/cmb.2009.0122", "ISBN" : "1066527715578666", "abstract" : "We report on a new algorithm for combining the information from several mass spectra of the same peptide. The algorithm automatically learns peptide fragmentation patterns, so that it can handle spectra from any instrument and fragmentation technique. We demonstrate the utility of the algorithm, and the power of multiple spectra, by showing that combining pairs of spectra (one CID and one ETD) greatly improves de novo sequencing success rates.", "author" : [ { "dropping-particle" : "", "family" : "Datta", "given" : "Ritendra", "non-dropping-particle" : "", "parse-names" : false, "suffix" : "" }, { "dropping-particle" : "", "family" : "Bern", "given" : "Marshall", "non-dropping-particle" : "", "parse-names" : false, "suffix" : "" } ], "container-title" : "Journal of Computational Biology", "id" : "ITEM-1", "issue" : "8", "issued" : { "date-parts" : [ [ "2009" ] ] }, "page" : "1169-82", "publisher" : "Mary Ann Liebert, Inc. 140 Huguenot Street, 3rd Floor New Rochelle, NY 10801 USA", "title" : "Spectrum Fusion: Using Multiple Mass Spectra for De Novo Peptide Sequencing", "type" : "article-journal", "volume" : "16" }, "uris" : [ "http://www.mendeley.com/documents/?uuid=d257178c-1170-42a3-8881-090f87b7d5d5" ] }, { "id" : "ITEM-2", "itemData" : { "author" : [ { "dropping-particle" : "", "family" : "Savitski", "given" : "M M", "non-dropping-particle" : "", "parse-names" : false, "suffix" : "" }, { "dropping-particle" : "", "family" : "Nielsen", "given" : "M L", "non-dropping-particle" : "", "parse-names" : false, "suffix" : "" }, { "dropping-particle" : "", "family" : "Kjeldsen", "given" : "F", "non-dropping-particle" : "", "parse-names" : false, "suffix" : "" }, { "dropping-particle" : "", "family" : "Zubarev", "given" : "R A", "non-dropping-particle" : "", "parse-names" : false, "suffix" : "" } ], "container-title" : "Journal of Proteome Research", "id" : "ITEM-2", "issue" : "6", "issued" : { "date-parts" : [ [ "2005" ] ] }, "page" : "2348\u20132354", "title" : "Proteomics-grade de novo sequencing approach", "type" : "article-journal", "volume" : "4" }, "uris" : [ "http://www.mendeley.com/documents/?uuid=fa6700e4-91ba-4995-ba03-5b2d543ff985" ] } ], "mendeley" : { "previouslyFormattedCitation" : "&lt;sup&gt;31,32&lt;/sup&gt;" }, "properties" : { "noteIndex" : 0 }, "schema" : "https://github.com/citation-style-language/schema/raw/master/csl-citation.json" }</w:instrText>
      </w:r>
      <w:r>
        <w:fldChar w:fldCharType="separate"/>
      </w:r>
      <w:r w:rsidR="00FB599D" w:rsidRPr="00FB599D">
        <w:rPr>
          <w:noProof/>
          <w:vertAlign w:val="superscript"/>
        </w:rPr>
        <w:t>31,32</w:t>
      </w:r>
      <w:r>
        <w:fldChar w:fldCharType="end"/>
      </w:r>
      <w:r w:rsidR="0040646D">
        <w:t xml:space="preserve">, particularly </w:t>
      </w:r>
      <w:r w:rsidR="004B6925">
        <w:t xml:space="preserve">when </w:t>
      </w:r>
      <w:r w:rsidR="0040646D">
        <w:t xml:space="preserve">used in conjunction with </w:t>
      </w:r>
      <w:del w:id="0" w:author="aguthals" w:date="2013-02-21T13:21:00Z">
        <w:r w:rsidR="0040646D" w:rsidDel="007328EA">
          <w:delText xml:space="preserve">middle-down </w:delText>
        </w:r>
        <w:r w:rsidR="00604D59" w:rsidDel="007328EA">
          <w:delText>approaches</w:delText>
        </w:r>
        <w:r w:rsidR="004B6925" w:rsidDel="007328EA">
          <w:delText xml:space="preserve"> </w:delText>
        </w:r>
        <w:r w:rsidR="0040646D" w:rsidDel="007328EA">
          <w:delText>(</w:delText>
        </w:r>
        <w:r w:rsidR="00604D59" w:rsidDel="007328EA">
          <w:delText xml:space="preserve">e.g using </w:delText>
        </w:r>
      </w:del>
      <w:r w:rsidR="00604D59">
        <w:t xml:space="preserve">enzymes </w:t>
      </w:r>
      <w:r w:rsidR="004B6925">
        <w:t xml:space="preserve">such as </w:t>
      </w:r>
      <w:proofErr w:type="spellStart"/>
      <w:r w:rsidR="004B6925">
        <w:t>LysC</w:t>
      </w:r>
      <w:proofErr w:type="spellEnd"/>
      <w:r w:rsidR="00604D59">
        <w:t xml:space="preserve"> and </w:t>
      </w:r>
      <w:proofErr w:type="spellStart"/>
      <w:r w:rsidR="00604D59">
        <w:t>GluC</w:t>
      </w:r>
      <w:proofErr w:type="spellEnd"/>
      <w:del w:id="1" w:author="aguthals" w:date="2013-02-21T13:21:00Z">
        <w:r w:rsidR="0040646D" w:rsidDel="007328EA">
          <w:delText>)</w:delText>
        </w:r>
      </w:del>
      <w:r w:rsidR="0040646D">
        <w:t xml:space="preserve"> to acquire spectra from </w:t>
      </w:r>
      <w:r w:rsidR="00857E02">
        <w:t xml:space="preserve">a greater variety of </w:t>
      </w:r>
      <w:r w:rsidR="0040646D">
        <w:t>long</w:t>
      </w:r>
      <w:r w:rsidR="00857E02">
        <w:t>er</w:t>
      </w:r>
      <w:r w:rsidR="0040646D">
        <w:t xml:space="preserve"> peptides (&gt;20 AA)</w:t>
      </w:r>
      <w:r w:rsidR="00FB599D">
        <w:fldChar w:fldCharType="begin" w:fldLock="1"/>
      </w:r>
      <w:r w:rsidR="00FB599D">
        <w:instrText>ADDIN CSL_CITATION { "citationItems" : [ { "id" : "ITEM-1", "itemData" : { "abstract" : "Large-scale protein sequencing methods rely on enzymatic digestion of complex protein mixtures to generate a collection of peptides for mass spectrometric analysis. Here we examine the use of multiple proteases (trypsin, LysC, ArgC, AspN, and GluC) to improve both protein identification and characterization in the model organism Saccharomyces cerevisiae. Using a data-dependent, decision tree-based algorithm to tailor MS(2) fragmentation method to peptide precursor, we identified 92 095 unique peptides (609 665 total) mapping to 3908 proteins at a 1% false discovery rate (FDR). These results were a significant improvement upon data from a single protease digest (trypsin) - 27 822 unique peptides corresponding to 3313 proteins. The additional 595 protein identifications were mainly from those at low abundances (i.e., &lt; 1000 copies/cell); sequence coverage for these proteins was likewise improved nearly 3-fold. We demonstrate that large portions of the proteome are simply inaccessible following digestion with a single protease and that multiple proteases, rather than technical replicates, provide a direct route to increase both protein identifications and proteome sequence coverage.", "author" : [ { "dropping-particle" : "", "family" : "Swaney", "given" : "Danielle L", "non-dropping-particle" : "", "parse-names" : false, "suffix" : "" }, { "dropping-particle" : "", "family" : "Wenger", "given" : "Craig D", "non-dropping-particle" : "", "parse-names" : false, "suffix" : "" }, { "dropping-particle" : "", "family" : "Coon", "given" : "Joshua J", "non-dropping-particle" : "", "parse-names" : false, "suffix" : "" } ], "container-title" : "Journal of Proteome Research", "id" : "ITEM-1", "issue" : "3", "issued" : { "date-parts" : [ [ "2010" ] ] }, "page" : "1323-1329", "publisher" : "American Chemical Society", "title" : "Value of using multiple proteases for large-scale mass spectrometry-based proteomics.", "type" : "article-journal", "volume" : "9" }, "uris" : [ "http://www.mendeley.com/documents/?uuid=5d749ffa-defa-42ef-9e33-9659524d4a48" ] } ], "mendeley" : { "previouslyFormattedCitation" : "&lt;sup&gt;33&lt;/sup&gt;" }, "properties" : { "noteIndex" : 0 }, "schema" : "https://github.com/citation-style-language/schema/raw/master/csl-citation.json" }</w:instrText>
      </w:r>
      <w:r w:rsidR="00FB599D">
        <w:fldChar w:fldCharType="separate"/>
      </w:r>
      <w:r w:rsidR="00FB599D" w:rsidRPr="00FB599D">
        <w:rPr>
          <w:noProof/>
          <w:vertAlign w:val="superscript"/>
        </w:rPr>
        <w:t>33</w:t>
      </w:r>
      <w:r w:rsidR="00FB599D">
        <w:fldChar w:fldCharType="end"/>
      </w:r>
      <w:r w:rsidR="0075545E">
        <w:t xml:space="preserve">. </w:t>
      </w:r>
      <w:r>
        <w:t>However, per-spectrum interpretation of paired fragmentation methods still cannot produce sequences longer than en</w:t>
      </w:r>
      <w:r w:rsidR="0040646D">
        <w:t>zymatically digested peptides (</w:t>
      </w:r>
      <w:r w:rsidR="00A2601E">
        <w:t>13</w:t>
      </w:r>
      <w:r w:rsidR="0040646D">
        <w:t>~20</w:t>
      </w:r>
      <w:r>
        <w:t xml:space="preserve"> AA</w:t>
      </w:r>
      <w:r w:rsidR="00604D59">
        <w:t xml:space="preserve"> depending on the digestion parameters</w:t>
      </w:r>
      <w:r>
        <w:t>) and has not achieved levels of sequencing accuracy/coverage greater than 95%/65% for high-resolution MS/MS</w:t>
      </w:r>
      <w:r>
        <w:fldChar w:fldCharType="begin" w:fldLock="1"/>
      </w:r>
      <w:r w:rsidR="00FB599D">
        <w:instrText>ADDIN CSL_CITATION { "citationItems" : [ { "id" : "ITEM-1", "itemData" : { "author" : [ { "dropping-particle" : "", "family" : "Savitski", "given" : "M M", "non-dropping-particle" : "", "parse-names" : false, "suffix" : "" }, { "dropping-particle" : "", "family" : "Nielsen", "given" : "M L", "non-dropping-particle" : "", "parse-names" : false, "suffix" : "" }, { "dropping-particle" : "", "family" : "Kjeldsen", "given" : "F", "non-dropping-particle" : "", "parse-names" : false, "suffix" : "" }, { "dropping-particle" : "", "family" : "Zubarev", "given" : "R A", "non-dropping-particle" : "", "parse-names" : false, "suffix" : "" } ], "container-title" : "Journal of Proteome Research", "id" : "ITEM-1", "issue" : "6", "issued" : { "date-parts" : [ [ "2005" ] ] }, "page" : "2348\u20132354", "title" : "Proteomics-grade de novo sequencing approach", "type" : "article-journal", "volume" : "4" }, "uris" : [ "http://www.mendeley.com/documents/?uuid=fa6700e4-91ba-4995-ba03-5b2d543ff985" ] } ], "mendeley" : { "previouslyFormattedCitation" : "&lt;sup&gt;32&lt;/sup&gt;" }, "properties" : { "noteIndex" : 0 }, "schema" : "https://github.com/citation-style-language/schema/raw/master/csl-citation.json" }</w:instrText>
      </w:r>
      <w:r>
        <w:fldChar w:fldCharType="separate"/>
      </w:r>
      <w:r w:rsidR="00FB599D" w:rsidRPr="00FB599D">
        <w:rPr>
          <w:noProof/>
          <w:vertAlign w:val="superscript"/>
        </w:rPr>
        <w:t>32</w:t>
      </w:r>
      <w:r>
        <w:fldChar w:fldCharType="end"/>
      </w:r>
      <w:r>
        <w:t xml:space="preserve">. Furthermore, published </w:t>
      </w:r>
      <w:r w:rsidRPr="00714FD0">
        <w:rPr>
          <w:i/>
        </w:rPr>
        <w:t>de novo</w:t>
      </w:r>
      <w:r>
        <w:t xml:space="preserve"> sequencing tools capable of processing paired CID, HCD, or ETD spectra have not been made publicly available.</w:t>
      </w:r>
    </w:p>
    <w:p w:rsidR="00377654" w:rsidRDefault="00FB599D" w:rsidP="00857E02">
      <w:pPr>
        <w:pStyle w:val="TAMainText"/>
        <w:ind w:firstLine="360"/>
      </w:pPr>
      <w:r>
        <w:t xml:space="preserve">Advances in MS/MS instrumentation have enabled fast acquisition of a CID spectrum, HCD spectrum, and ETD spectrum per precursor such that each triplet of CID/HCD/ETD can be attributed to the same peptide. For example, a LTQ </w:t>
      </w:r>
      <w:proofErr w:type="spellStart"/>
      <w:r>
        <w:t>Velos</w:t>
      </w:r>
      <w:proofErr w:type="spellEnd"/>
      <w:r>
        <w:t xml:space="preserve"> </w:t>
      </w:r>
      <w:proofErr w:type="spellStart"/>
      <w:r>
        <w:t>Orbitrap</w:t>
      </w:r>
      <w:proofErr w:type="spellEnd"/>
      <w:r>
        <w:t xml:space="preserve"> instrument can acquire 5 triplets of CID/HCD/ETD MS/MS in a cycle of 1 MS in approximately the same amount of time as a cycle of 1 MS and 5 CID only MS/MS spectra on a prior generation LTQ-</w:t>
      </w:r>
      <w:proofErr w:type="spellStart"/>
      <w:r>
        <w:t>Orbitrap</w:t>
      </w:r>
      <w:proofErr w:type="spellEnd"/>
      <w:r>
        <w:t xml:space="preserve"> instrument.</w:t>
      </w:r>
      <w:r w:rsidR="00857E02">
        <w:t xml:space="preserve"> To take advantage of this capability, w</w:t>
      </w:r>
      <w:r w:rsidR="00EA2DE8">
        <w:t xml:space="preserve">e describe a fully automated </w:t>
      </w:r>
      <w:r w:rsidR="00EA2DE8" w:rsidRPr="00714FD0">
        <w:rPr>
          <w:i/>
        </w:rPr>
        <w:t>de novo</w:t>
      </w:r>
      <w:r w:rsidR="00EA2DE8">
        <w:t xml:space="preserve"> protein se</w:t>
      </w:r>
      <w:r w:rsidR="00857E02">
        <w:t xml:space="preserve">quencing approach that utilizes </w:t>
      </w:r>
      <w:r w:rsidR="00EA2DE8">
        <w:t xml:space="preserve">CID/HCD/ETD triplets from overlapping peptides to yield sequences as long as ~200 AA </w:t>
      </w:r>
      <w:r w:rsidR="0075545E">
        <w:t>(~70 AA on</w:t>
      </w:r>
      <w:r w:rsidR="00EA2DE8">
        <w:t xml:space="preserve"> average</w:t>
      </w:r>
      <w:r w:rsidR="0075545E">
        <w:t>)</w:t>
      </w:r>
      <w:r w:rsidR="00EA2DE8">
        <w:t xml:space="preserve"> at 99% sequencing accuracy and 71% sequencing coverage. </w:t>
      </w:r>
      <w:r w:rsidR="0075545E">
        <w:t xml:space="preserve">To this end </w:t>
      </w:r>
      <w:r w:rsidR="00EA2DE8">
        <w:t>we updated algorithmic steps of the Meta-SPS</w:t>
      </w:r>
      <w:r w:rsidR="00EA2DE8">
        <w:fldChar w:fldCharType="begin" w:fldLock="1"/>
      </w:r>
      <w:r>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sidR="00EA2DE8">
        <w:fldChar w:fldCharType="separate"/>
      </w:r>
      <w:r w:rsidRPr="00FB599D">
        <w:rPr>
          <w:noProof/>
          <w:vertAlign w:val="superscript"/>
        </w:rPr>
        <w:t>29</w:t>
      </w:r>
      <w:r w:rsidR="00EA2DE8">
        <w:fldChar w:fldCharType="end"/>
      </w:r>
      <w:r w:rsidR="00EA2DE8">
        <w:t xml:space="preserve"> </w:t>
      </w:r>
      <w:r w:rsidR="00EA2DE8">
        <w:lastRenderedPageBreak/>
        <w:t>pipeline to process any combination of high-resolution CID, HCD, and ETD spectra</w:t>
      </w:r>
      <w:r w:rsidR="0075545E">
        <w:t xml:space="preserve"> from each peptide</w:t>
      </w:r>
      <w:r w:rsidR="00EA2DE8">
        <w:t>. Investigations into separate acquisition of CID, HCD, and ETD have showed promise for database search</w:t>
      </w:r>
      <w:r w:rsidR="00EA2DE8">
        <w:fldChar w:fldCharType="begin" w:fldLock="1"/>
      </w:r>
      <w:r>
        <w:instrText>ADDIN CSL_CITATION { "citationItems" : [ { "id" : "ITEM-1", "itemData" : { "DOI" : "10.1021/pr200052c", "abstract" : "We report on the effectiveness of CID, HCD, and ETD for LC-FT MS/MS analysis of peptides using a tandem linear ion trap-Orbitrap mass spectrometer. A range of software tools and analysis parameters were employed to explore the use of CID, HCD, and ETD to identify peptides (isolated from human blood plasma) without the use of specific \"enzyme rules\". In the evaluation of an FDR-controlled SEQUEST scoring method, the use of accurate masses for fragments increased the number of identified peptides (by ~50%) compared to the use of conventional low accuracy fragment mass information, and CID provided the largest contribution to the identified peptide data sets compared to HCD and ETD. The FDR-controlled Mascot scoring method provided significantly fewer peptide identifications than SEQUEST (by 1.3-2.3 fold) and CID, HCD, and ETD provided similar contributions to identified peptides. Evaluation of de novo sequencing and the UStags method for more intense fragment ions revealed that HCD afforded more contiguous residues (e.g., 7 amino acids) than either CID or ETD. Both the FDR-controlled SEQUEST and Mascot scoring methods provided peptide data sets that were affected by the decoy database used and mass tolerances applied (e.g., identical peptides between data sets could be limited to ~70%), while the UStags method provided the most consistent peptide data sets (&gt;90% overlap). The m/z ranges in which CID, HCD, and ETD contributed the largest number of peptide identifications were substantially overlapping. This work suggests that the three peptide ion fragmentation methods are complementary and that maximizing the number of peptide identifications benefits significantly from a careful match with the informatics tools and methods applied. These results also suggest that the decoy strategy may inaccurately estimate identification FDRs.", "author" : [ { "dropping-particle" : "", "family" : "Shen", "given" : "Yufeng", "non-dropping-particle" : "", "parse-names" : false, "suffix" : "" }, { "dropping-particle" : "", "family" : "Toli\u0107", "given" : "Nikola", "non-dropping-particle" : "", "parse-names" : false, "suffix" : "" }, { "dropping-particle" : "", "family" : "Xie", "given" : "Fang", "non-dropping-particle" : "", "parse-names" : false, "suffix" : "" }, { "dropping-particle" : "", "family" : "Zhao", "given" : "Rui", "non-dropping-particle" : "", "parse-names" : false, "suffix" : "" }, { "dropping-particle" : "", "family" : "Purvine", "given" : "Samuel O", "non-dropping-particle" : "", "parse-names" : false, "suffix" : "" }, { "dropping-particle" : "", "family" : "Schepmoes", "given" : "Athena A", "non-dropping-particle" : "", "parse-names" : false, "suffix" : "" }, { "dropping-particle" : "", "family" : "Moore", "given" : "Ronald J", "non-dropping-particle" : "", "parse-names" : false, "suffix" : "" }, { "dropping-particle" : "", "family" : "Anderson", "given" : "Gordon A", "non-dropping-particle" : "", "parse-names" : false, "suffix" : "" }, { "dropping-particle" : "", "family" : "Smith", "given" : "Richard D", "non-dropping-particle" : "", "parse-names" : false, "suffix" : "" } ], "container-title" : "Journal of Proteome Research", "id" : "ITEM-1", "issue" : "9", "issued" : { "date-parts" : [ [ "2011" ] ] }, "page" : "3929-43", "publisher" : "American Chemical Society", "title" : "Effectiveness of CID, HCD, and ETD with FT MS/MS for degradomic-peptidomic analysis: comparison of peptide identification methods.", "type" : "article-journal", "volume" : "10" }, "uris" : [ "http://www.mendeley.com/documents/?uuid=115cb9aa-2b05-431a-a6fa-fb1248bf225f" ] }, { "id" : "ITEM-2", "itemData" : { "DOI" : "10.1021/pr200597j", "abstract" : "MS dissociation methods, including collision induced dissociation (CID), high energy collision dissociation (HCD), and electron transfer dissociation (ETD), can each contribute distinct peptidome identifications using conventional peptide identification methods (Shen et al. J. Proteome Res. 2011), but such samples still pose significant informatics challenges. In this work, we explored utilization of high accuracy fragment ion mass measurements, in this case provided by Fourier transform MS/MS, to improve peptidome peptide data set size and consistency relative to conventional descriptive and probabilistic scoring methods. For example, we identified 20-40% more peptides than SEQUEST, Mascot, and MSGF scoring methods using high accuracy fragment ion information and the same false discovery rate (FDR) from CID, HCD, and ETD spectra. Identified species covered &gt;90% of the collective identifications obtained using various conventional peptide identification methods, which significantly addresses the common issue of different data analysis methods generating different peptide data sets. Choice of peptide dissociation and high-precision measurement-based identification methods presently available for degradomic-peptidomic analyses needs to be based on the coverage and confidence (or specificity) afforded by the method, as well as practical issues (e.g., throughput). By using accurate fragment information, &gt;1000 peptidome components can be identified from a single human blood plasma analysis with low peptide-level FDRs (e.g., 0.6%), providing an improved basis for investigating potential disease-related peptidome components.", "author" : [ { "dropping-particle" : "", "family" : "Shen", "given" : "Yufeng", "non-dropping-particle" : "", "parse-names" : false, "suffix" : "" }, { "dropping-particle" : "", "family" : "Toli\u0107", "given" : "Nikola", "non-dropping-particle" : "", "parse-names" : false, "suffix" : "" }, { "dropping-particle" : "", "family" : "Purvine", "given" : "Samuel O", "non-dropping-particle" : "", "parse-names" : false, "suffix" : "" }, { "dropping-particle" : "", "family" : "Smith", "given" : "Richard D", "non-dropping-particle" : "", "parse-names" : false, "suffix" : "" } ], "container-title" : "Proteome", "id" : "ITEM-2", "issue" : "Cid", "issued" : { "date-parts" : [ [ "2012" ] ] }, "page" : "668-77", "title" : "Improving Collision Induced Dissociation ( CID ), High Energy Collision Dissociation ( HCD ), and Electron Transfer Dissociation ( ETD ) Fourier Transform MS / MS Degradome\u00c0Peptidome Identifications Using High Accuracy Mass Information Descriptions of Dat", "type" : "article-journal", "volume" : "11" }, "uris" : [ "http://www.mendeley.com/documents/?uuid=5d55989d-6811-439b-91c8-2f0c253e4304" ] }, { "id" : "ITEM-3", "itemData" : { "DOI" : "10.1021/pr1011729", "abstract" : "Over the past decade peptide sequencing by collision induced dissociation (CID) has become the method of choice in mass spectrometry-based proteomics. The development of alternative fragmentation techniques such as electron transfer dissociation (ETD) has extended the possibilities within tandem mass spectrometry. Recent advances in instrumentation allow peptide fragment ions to be detected with high speed and sensitivity (e.g., in a 2D or 3D ion trap) or at high resolution and high mass accuracy (e.g., an Orbitrap or a ToF). Here, we describe a comprehensive experimental comparison of using ETD, ion-trap CID, and beam type CID (HCD) in combination with either linear ion trap or Orbitrap readout for the large-scale analysis of tryptic peptides. We investigate which combination of fragmentation technique and mass analyzer provides the best performance for the analysis of distinct peptide populations such as N-acetylated, phosphorylated, and tryptic peptides with up to two missed cleavages. We found that HCD provides more peptide identifications than CID and ETD for doubly charged peptides. In terms of Mascot score, ETD FT outperforms the other techniques for peptides with charge states higher than 2. Our data shows that there is a trade-off between spectral quality and speed when using the Orbitrap for fragment ion detection. We conclude that a decision-tree regulated combination of higher-energy collisional dissociation (HCD) and ETD can improve the average Mascot score.", "author" : [ { "dropping-particle" : "", "family" : "Frese", "given" : "Christian Karl", "non-dropping-particle" : "", "parse-names" : false, "suffix" : "" }, { "dropping-particle" : "", "family" : "Altelaar", "given" : "A F Maarten", "non-dropping-particle" : "", "parse-names" : false, "suffix" : "" }, { "dropping-particle" : "", "family" : "Hennrich", "given" : "Marco L", "non-dropping-particle" : "", "parse-names" : false, "suffix" : "" }, { "dropping-particle" : "", "family" : "Nolting", "given" : "Dirk", "non-dropping-particle" : "", "parse-names" : false, "suffix" : "" }, { "dropping-particle" : "", "family" : "Zeller", "given" : "Martin", "non-dropping-particle" : "", "parse-names" : false, "suffix" : "" }, { "dropping-particle" : "", "family" : "Griep-Raming", "given" : "Jens", "non-dropping-particle" : "", "parse-names" : false, "suffix" : "" }, { "dropping-particle" : "", "family" : "Heck", "given" : "Albert J R", "non-dropping-particle" : "", "parse-names" : false, "suffix" : "" }, { "dropping-particle" : "", "family" : "Mohammed", "given" : "Shabaz", "non-dropping-particle" : "", "parse-names" : false, "suffix" : "" } ], "container-title" : "Journal of Proteome Research", "id" : "ITEM-3", "issue" : "5", "issued" : { "date-parts" : [ [ "2011" ] ] }, "page" : "2377-88", "publisher" : "American Chemical Society", "title" : "Improved peptide identification by targeted fragmentation using CID, HCD and ETD on an LTQ-Orbitrap Velos.", "type" : "article-journal", "volume" : "10" }, "uris" : [ "http://www.mendeley.com/documents/?uuid=6e3d552b-e3ae-49ab-99f7-64c106b3d9f9" ] } ], "mendeley" : { "previouslyFormattedCitation" : "&lt;sup&gt;34\u201336&lt;/sup&gt;" }, "properties" : { "noteIndex" : 0 }, "schema" : "https://github.com/citation-style-language/schema/raw/master/csl-citation.json" }</w:instrText>
      </w:r>
      <w:r w:rsidR="00EA2DE8">
        <w:fldChar w:fldCharType="separate"/>
      </w:r>
      <w:r w:rsidRPr="00FB599D">
        <w:rPr>
          <w:noProof/>
          <w:vertAlign w:val="superscript"/>
        </w:rPr>
        <w:t>34–36</w:t>
      </w:r>
      <w:r w:rsidR="00EA2DE8">
        <w:fldChar w:fldCharType="end"/>
      </w:r>
      <w:r w:rsidR="0075545E">
        <w:t xml:space="preserve"> but, to the best of our knowledge, this is the first </w:t>
      </w:r>
      <w:r w:rsidR="00EA2DE8">
        <w:t xml:space="preserve">application of triplet CID/HCD/ETD </w:t>
      </w:r>
      <w:r w:rsidR="0086519A">
        <w:t>acquisition for de novo protein sequencing</w:t>
      </w:r>
      <w:r w:rsidR="00EA2DE8">
        <w:t xml:space="preserve">. We demonstrate that corroborating evidence of peptide fragmentation observed in CID/ETD pairs and CID/HCD/ETD </w:t>
      </w:r>
      <w:r w:rsidR="00EA2DE8" w:rsidRPr="00D94597">
        <w:t>triplets</w:t>
      </w:r>
      <w:r w:rsidR="00EA2DE8">
        <w:t xml:space="preserve"> from overlapping peptides enables near-full length </w:t>
      </w:r>
      <w:r w:rsidR="00EA2DE8" w:rsidRPr="00714FD0">
        <w:rPr>
          <w:i/>
        </w:rPr>
        <w:t>de novo</w:t>
      </w:r>
      <w:r w:rsidR="00EA2DE8">
        <w:t xml:space="preserve"> protein sequencing</w:t>
      </w:r>
      <w:r w:rsidR="0086519A">
        <w:t xml:space="preserve"> at nearly perfect accuracy</w:t>
      </w:r>
      <w:r w:rsidR="00EA2DE8">
        <w:t>.</w:t>
      </w:r>
    </w:p>
    <w:p w:rsidR="00364343" w:rsidRDefault="00364343" w:rsidP="004A541D">
      <w:pPr>
        <w:pStyle w:val="Heading1"/>
      </w:pPr>
      <w:r w:rsidRPr="004A541D">
        <w:t>Procedure</w:t>
      </w:r>
      <w:r>
        <w:t>s</w:t>
      </w:r>
    </w:p>
    <w:p w:rsidR="008D4223" w:rsidRDefault="008D4223" w:rsidP="008D4223">
      <w:r>
        <w:t xml:space="preserve">Since </w:t>
      </w:r>
      <w:r w:rsidR="009C5A7E">
        <w:t>Shotgun Protein Sequencing</w:t>
      </w:r>
      <w:r w:rsidR="009C5A7E">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rsidR="009C5A7E">
        <w:fldChar w:fldCharType="separate"/>
      </w:r>
      <w:r w:rsidR="00FB599D" w:rsidRPr="00FB599D">
        <w:rPr>
          <w:noProof/>
          <w:vertAlign w:val="superscript"/>
        </w:rPr>
        <w:t>21</w:t>
      </w:r>
      <w:r w:rsidR="009C5A7E">
        <w:fldChar w:fldCharType="end"/>
      </w:r>
      <w:r>
        <w:t xml:space="preserve"> interprets spectra from overlapping peptides, sample proteins were digested with multiple enzymes. High-resolution MS/MS CID/HCD/ETD triple</w:t>
      </w:r>
      <w:r w:rsidR="0086519A">
        <w:t>t</w:t>
      </w:r>
      <w:r>
        <w:t>s were then acquired on a Thermo LTQ-</w:t>
      </w:r>
      <w:proofErr w:type="spellStart"/>
      <w:r>
        <w:t>Orbitrap</w:t>
      </w:r>
      <w:proofErr w:type="spellEnd"/>
      <w:r>
        <w:t xml:space="preserve"> </w:t>
      </w:r>
      <w:proofErr w:type="spellStart"/>
      <w:r>
        <w:t>Velos</w:t>
      </w:r>
      <w:proofErr w:type="spellEnd"/>
      <w:r>
        <w:t xml:space="preserve"> and run through the updated Meta-SPS pipeline </w:t>
      </w:r>
      <w:r w:rsidR="009C5A7E">
        <w:t xml:space="preserve">illustrated in </w:t>
      </w:r>
      <w:r w:rsidRPr="001B18C5">
        <w:fldChar w:fldCharType="begin"/>
      </w:r>
      <w:r w:rsidRPr="001B18C5">
        <w:instrText xml:space="preserve"> REF _Ref330529209 \h </w:instrText>
      </w:r>
      <w:r>
        <w:instrText xml:space="preserve"> \* MERGEFORMAT </w:instrText>
      </w:r>
      <w:r w:rsidRPr="001B18C5">
        <w:fldChar w:fldCharType="separate"/>
      </w:r>
      <w:ins w:id="2" w:author="aguthals" w:date="2013-02-21T13:54:00Z">
        <w:r w:rsidR="00534BBA" w:rsidRPr="00534BBA">
          <w:rPr>
            <w:rPrChange w:id="3" w:author="aguthals" w:date="2013-02-21T13:54:00Z">
              <w:rPr>
                <w:b/>
              </w:rPr>
            </w:rPrChange>
          </w:rPr>
          <w:t>Figure 1</w:t>
        </w:r>
      </w:ins>
      <w:del w:id="4" w:author="aguthals" w:date="2013-02-19T12:21:00Z">
        <w:r w:rsidR="00530672" w:rsidRPr="00530672" w:rsidDel="001D1D72">
          <w:delText>Figure 1</w:delText>
        </w:r>
      </w:del>
      <w:r w:rsidRPr="001B18C5">
        <w:fldChar w:fldCharType="end"/>
      </w:r>
      <w:r>
        <w:t xml:space="preserve">. </w:t>
      </w:r>
      <w:r w:rsidR="0086519A">
        <w:t>To enable support for CID/HCD/ETD spectra we</w:t>
      </w:r>
      <w:r>
        <w:t xml:space="preserve"> updated</w:t>
      </w:r>
      <w:r w:rsidR="0086519A">
        <w:t xml:space="preserve"> our</w:t>
      </w:r>
      <w:r>
        <w:t xml:space="preserve"> pre-alignment steps to process and merge any combination of CID/HCD/ETD spectra </w:t>
      </w:r>
      <w:r w:rsidR="00525372">
        <w:t xml:space="preserve">from each precursor </w:t>
      </w:r>
      <w:r>
        <w:t>by adding two new stages to the Meta-SPS workflow. First PepNovo</w:t>
      </w:r>
      <w:r w:rsidRPr="00A95431">
        <w:rPr>
          <w:vertAlign w:val="superscript"/>
        </w:rPr>
        <w:t>+</w:t>
      </w:r>
      <w:r w:rsidR="00CE3790">
        <w:fldChar w:fldCharType="begin" w:fldLock="1"/>
      </w:r>
      <w:r w:rsidR="00FB599D">
        <w:instrText>ADDIN CSL_CITATION { "citationItems" : [ { "id" : "ITEM-1", "itemData" : { "DOI" : "10.1021/pr800307m", "abstract" : "The recent proliferation of novel mass spectrometers such as Fourier transform, QTOF, and OrbiTrap marks a transition into the era of precision mass spectrometry, providing a 2 orders of magnitude boost to the mass resolution, as compared to low-precision ion-trap detectors. We investigate peptide de novo sequencing by precision mass spectrometry and explore some of the differences when compared to analysis of low-precision data. We demonstrate how the dramatically improved performance of de novo sequencing with precision mass spectrometry paves the way for novel approaches to peptide identification that are based on direct sequence lookups, rather than comparisons of spectra to a database. With the direct sequence lookup, it is not only possible to search a database very efficiently, but also to use the database in novel ways, such as searching for products of alternative splicing or products of fusion proteins in cancer. Our de novo sequencing software is available for download at http://peptide.ucsd.edu/.", "author" : [ { "dropping-particle" : "", "family" : "Frank", "given" : "A M", "non-dropping-particle" : "", "parse-names" : false, "suffix" : "" }, { "dropping-particle" : "", "family" : "Savitski", "given" : "M M", "non-dropping-particle" : "", "parse-names" : false, "suffix" : "" }, { "dropping-particle" : "", "family" : "Nielsen", "given" : "M L", "non-dropping-particle" : "", "parse-names" : false, "suffix" : "" }, { "dropping-particle" : "", "family" : "Zubarev", "given" : "R A", "non-dropping-particle" : "", "parse-names" : false, "suffix" : "" }, { "dropping-particle" : "", "family" : "Pevzner", "given" : "P A", "non-dropping-particle" : "", "parse-names" : false, "suffix" : "" } ], "container-title" : "Journal of Proteome Research", "id" : "ITEM-1", "issue" : "1", "issued" : { "date-parts" : [ [ "2007" ] ] }, "page" : "114-123", "title" : "De novo peptide sequencing and identification with precision mass spectrometry", "type" : "article-journal", "volume" : "6" }, "uris" : [ "http://www.mendeley.com/documents/?uuid=5551cca7-a5a7-43a9-b17d-28414ec59473" ] } ], "mendeley" : { "previouslyFormattedCitation" : "&lt;sup&gt;16&lt;/sup&gt;" }, "properties" : { "noteIndex" : 0 }, "schema" : "https://github.com/citation-style-language/schema/raw/master/csl-citation.json" }</w:instrText>
      </w:r>
      <w:r w:rsidR="00CE3790">
        <w:fldChar w:fldCharType="separate"/>
      </w:r>
      <w:r w:rsidR="00FB599D" w:rsidRPr="00FB599D">
        <w:rPr>
          <w:noProof/>
          <w:vertAlign w:val="superscript"/>
        </w:rPr>
        <w:t>16</w:t>
      </w:r>
      <w:r w:rsidR="00CE3790">
        <w:fldChar w:fldCharType="end"/>
      </w:r>
      <w:r>
        <w:t xml:space="preserve"> </w:t>
      </w:r>
      <w:r w:rsidR="00525372">
        <w:t xml:space="preserve">was trained </w:t>
      </w:r>
      <w:r>
        <w:t xml:space="preserve">to score high resolution CID, HCD, and ETD MS/MS spectra (see section </w:t>
      </w:r>
      <w:proofErr w:type="spellStart"/>
      <w:r w:rsidRPr="008B4BB3">
        <w:rPr>
          <w:i/>
        </w:rPr>
        <w:t>PepNovo</w:t>
      </w:r>
      <w:proofErr w:type="spellEnd"/>
      <w:r w:rsidRPr="008B4BB3">
        <w:rPr>
          <w:i/>
          <w:vertAlign w:val="superscript"/>
        </w:rPr>
        <w:t>+</w:t>
      </w:r>
      <w:r w:rsidRPr="008B4BB3">
        <w:rPr>
          <w:i/>
        </w:rPr>
        <w:t xml:space="preserve"> Training</w:t>
      </w:r>
      <w:r>
        <w:t xml:space="preserve">). Since </w:t>
      </w:r>
      <w:proofErr w:type="spellStart"/>
      <w:r>
        <w:t>PepNovo</w:t>
      </w:r>
      <w:proofErr w:type="spellEnd"/>
      <w:r w:rsidRPr="004D74EC">
        <w:rPr>
          <w:vertAlign w:val="superscript"/>
        </w:rPr>
        <w:t>+</w:t>
      </w:r>
      <w:r>
        <w:t xml:space="preserve"> cannot analyze multiple spectra from the same precursor, a procedure was developed to merge scored CID/HCD/ETD spectra and take advantage of corroborating evidence (see section </w:t>
      </w:r>
      <w:r w:rsidRPr="008B4BB3">
        <w:rPr>
          <w:i/>
        </w:rPr>
        <w:t>CID/HCD/ETD</w:t>
      </w:r>
      <w:r>
        <w:rPr>
          <w:i/>
        </w:rPr>
        <w:t xml:space="preserve"> </w:t>
      </w:r>
      <w:r w:rsidRPr="008B4BB3">
        <w:rPr>
          <w:i/>
        </w:rPr>
        <w:t>Merging</w:t>
      </w:r>
      <w:r>
        <w:t xml:space="preserve">). </w:t>
      </w:r>
    </w:p>
    <w:p w:rsidR="008D4223" w:rsidRPr="00975A0A" w:rsidRDefault="008D4223" w:rsidP="008D4223">
      <w:r>
        <w:t>&lt;Insert Figure 1&gt;</w:t>
      </w:r>
    </w:p>
    <w:p w:rsidR="008D4223" w:rsidRDefault="008D4223" w:rsidP="008D4223">
      <w:pPr>
        <w:pStyle w:val="Heading2"/>
      </w:pPr>
      <w:r>
        <w:t>MS/MS Acquisition</w:t>
      </w:r>
    </w:p>
    <w:p w:rsidR="008D4223" w:rsidRPr="00756E8B" w:rsidRDefault="00EA2DE8" w:rsidP="008D4223">
      <w:pPr>
        <w:rPr>
          <w:rFonts w:cs="Arial"/>
          <w:szCs w:val="24"/>
        </w:rPr>
      </w:pPr>
      <w:r w:rsidRPr="00756E8B">
        <w:rPr>
          <w:szCs w:val="24"/>
        </w:rPr>
        <w:t xml:space="preserve">To benchmark and test this approach, 21,901 CID/HCD/ETD triplets (65,703 total MS/MS spectra) were </w:t>
      </w:r>
      <w:r>
        <w:rPr>
          <w:szCs w:val="24"/>
        </w:rPr>
        <w:t xml:space="preserve">separately </w:t>
      </w:r>
      <w:r w:rsidRPr="00756E8B">
        <w:rPr>
          <w:szCs w:val="24"/>
        </w:rPr>
        <w:t xml:space="preserve">acquired from aliquots of 7 </w:t>
      </w:r>
      <w:r w:rsidRPr="0009180B">
        <w:rPr>
          <w:szCs w:val="24"/>
        </w:rPr>
        <w:t>digest</w:t>
      </w:r>
      <w:r w:rsidRPr="00A82602">
        <w:rPr>
          <w:szCs w:val="24"/>
        </w:rPr>
        <w:t xml:space="preserve">s of a mixture of 6 known proteins. </w:t>
      </w:r>
      <w:r w:rsidRPr="003C2E5E">
        <w:rPr>
          <w:szCs w:val="24"/>
        </w:rPr>
        <w:lastRenderedPageBreak/>
        <w:t xml:space="preserve">An </w:t>
      </w:r>
      <w:proofErr w:type="spellStart"/>
      <w:r w:rsidRPr="003C2E5E">
        <w:rPr>
          <w:szCs w:val="24"/>
        </w:rPr>
        <w:t>equimolar</w:t>
      </w:r>
      <w:proofErr w:type="spellEnd"/>
      <w:r w:rsidRPr="003C2E5E">
        <w:rPr>
          <w:szCs w:val="24"/>
        </w:rPr>
        <w:t xml:space="preserve"> mixture of 6 commercially purified proteins containing 252 </w:t>
      </w:r>
      <w:proofErr w:type="spellStart"/>
      <w:r w:rsidRPr="003C2E5E">
        <w:rPr>
          <w:szCs w:val="24"/>
        </w:rPr>
        <w:t>ug</w:t>
      </w:r>
      <w:proofErr w:type="spellEnd"/>
      <w:r w:rsidRPr="003C2E5E">
        <w:rPr>
          <w:szCs w:val="24"/>
        </w:rPr>
        <w:t xml:space="preserve"> of total protein was prepared. </w:t>
      </w:r>
      <w:proofErr w:type="spellStart"/>
      <w:r w:rsidRPr="003C2E5E">
        <w:rPr>
          <w:szCs w:val="24"/>
        </w:rPr>
        <w:t>Cysteines</w:t>
      </w:r>
      <w:proofErr w:type="spellEnd"/>
      <w:r w:rsidRPr="003C2E5E">
        <w:rPr>
          <w:szCs w:val="24"/>
        </w:rPr>
        <w:t xml:space="preserve"> were </w:t>
      </w:r>
      <w:r w:rsidRPr="00352AFF">
        <w:rPr>
          <w:szCs w:val="24"/>
        </w:rPr>
        <w:t xml:space="preserve">reduced with </w:t>
      </w:r>
      <w:proofErr w:type="spellStart"/>
      <w:r w:rsidRPr="00352AFF">
        <w:rPr>
          <w:szCs w:val="24"/>
        </w:rPr>
        <w:t>dithiothreitol</w:t>
      </w:r>
      <w:proofErr w:type="spellEnd"/>
      <w:r w:rsidRPr="00352AFF">
        <w:rPr>
          <w:szCs w:val="24"/>
        </w:rPr>
        <w:t xml:space="preserve"> (DTT) and alkylated with </w:t>
      </w:r>
      <w:proofErr w:type="spellStart"/>
      <w:r w:rsidRPr="00352AFF">
        <w:rPr>
          <w:szCs w:val="24"/>
        </w:rPr>
        <w:t>iodoacetamide</w:t>
      </w:r>
      <w:proofErr w:type="spellEnd"/>
      <w:r w:rsidRPr="00352AFF">
        <w:rPr>
          <w:szCs w:val="24"/>
        </w:rPr>
        <w:t xml:space="preserve">. Seven 32 </w:t>
      </w:r>
      <w:proofErr w:type="spellStart"/>
      <w:r w:rsidRPr="00352AFF">
        <w:rPr>
          <w:szCs w:val="24"/>
        </w:rPr>
        <w:t>ug</w:t>
      </w:r>
      <w:proofErr w:type="spellEnd"/>
      <w:r w:rsidRPr="00352AFF">
        <w:rPr>
          <w:szCs w:val="24"/>
        </w:rPr>
        <w:t xml:space="preserve"> aliquots were created and used for 7 different digests with Trypsin, Chymotrypsin, Lys-C, </w:t>
      </w:r>
      <w:proofErr w:type="spellStart"/>
      <w:r w:rsidRPr="00352AFF">
        <w:rPr>
          <w:szCs w:val="24"/>
        </w:rPr>
        <w:t>Arg</w:t>
      </w:r>
      <w:proofErr w:type="spellEnd"/>
      <w:r w:rsidRPr="00352AFF">
        <w:rPr>
          <w:szCs w:val="24"/>
        </w:rPr>
        <w:t xml:space="preserve">-C, </w:t>
      </w:r>
      <w:proofErr w:type="spellStart"/>
      <w:r w:rsidRPr="00352AFF">
        <w:rPr>
          <w:szCs w:val="24"/>
        </w:rPr>
        <w:t>Glu</w:t>
      </w:r>
      <w:proofErr w:type="spellEnd"/>
      <w:r w:rsidRPr="00352AFF">
        <w:rPr>
          <w:szCs w:val="24"/>
        </w:rPr>
        <w:t>-C,</w:t>
      </w:r>
      <w:r w:rsidR="00E4140D">
        <w:rPr>
          <w:szCs w:val="24"/>
        </w:rPr>
        <w:t xml:space="preserve"> </w:t>
      </w:r>
      <w:r w:rsidRPr="00352AFF">
        <w:rPr>
          <w:szCs w:val="24"/>
        </w:rPr>
        <w:t xml:space="preserve">Asp-N, or </w:t>
      </w:r>
      <w:proofErr w:type="spellStart"/>
      <w:r w:rsidRPr="00352AFF">
        <w:rPr>
          <w:szCs w:val="24"/>
        </w:rPr>
        <w:t>CNBr</w:t>
      </w:r>
      <w:proofErr w:type="spellEnd"/>
      <w:r w:rsidRPr="00352AFF">
        <w:rPr>
          <w:szCs w:val="24"/>
        </w:rPr>
        <w:t xml:space="preserve">. The 6 proteins </w:t>
      </w:r>
      <w:r>
        <w:rPr>
          <w:szCs w:val="24"/>
        </w:rPr>
        <w:t>with accompanying molecular weights and Swiss-</w:t>
      </w:r>
      <w:proofErr w:type="spellStart"/>
      <w:r>
        <w:rPr>
          <w:szCs w:val="24"/>
        </w:rPr>
        <w:t>Prot</w:t>
      </w:r>
      <w:proofErr w:type="spellEnd"/>
      <w:r>
        <w:rPr>
          <w:szCs w:val="24"/>
        </w:rPr>
        <w:t xml:space="preserve"> accession numbers </w:t>
      </w:r>
      <w:r w:rsidRPr="00352AFF">
        <w:rPr>
          <w:szCs w:val="24"/>
        </w:rPr>
        <w:t xml:space="preserve">are bovine </w:t>
      </w:r>
      <w:proofErr w:type="spellStart"/>
      <w:r w:rsidRPr="00352AFF">
        <w:rPr>
          <w:szCs w:val="24"/>
        </w:rPr>
        <w:t>aprotinin</w:t>
      </w:r>
      <w:proofErr w:type="spellEnd"/>
      <w:r w:rsidRPr="00352AFF">
        <w:rPr>
          <w:szCs w:val="24"/>
        </w:rPr>
        <w:t xml:space="preserve"> (6.5 </w:t>
      </w:r>
      <w:proofErr w:type="spellStart"/>
      <w:r w:rsidRPr="00352AFF">
        <w:rPr>
          <w:szCs w:val="24"/>
        </w:rPr>
        <w:t>kDa</w:t>
      </w:r>
      <w:proofErr w:type="spellEnd"/>
      <w:r>
        <w:rPr>
          <w:szCs w:val="24"/>
        </w:rPr>
        <w:t xml:space="preserve">, </w:t>
      </w:r>
      <w:r w:rsidRPr="003626B9">
        <w:rPr>
          <w:szCs w:val="24"/>
        </w:rPr>
        <w:t>P00974</w:t>
      </w:r>
      <w:r w:rsidRPr="00352AFF">
        <w:rPr>
          <w:szCs w:val="24"/>
        </w:rPr>
        <w:t xml:space="preserve">), murine </w:t>
      </w:r>
      <w:proofErr w:type="spellStart"/>
      <w:r w:rsidRPr="00352AFF">
        <w:rPr>
          <w:szCs w:val="24"/>
        </w:rPr>
        <w:t>lep</w:t>
      </w:r>
      <w:r w:rsidRPr="00D21721">
        <w:rPr>
          <w:szCs w:val="24"/>
        </w:rPr>
        <w:t>tin</w:t>
      </w:r>
      <w:proofErr w:type="spellEnd"/>
      <w:r w:rsidRPr="00D21721">
        <w:rPr>
          <w:szCs w:val="24"/>
        </w:rPr>
        <w:t xml:space="preserve"> (16 </w:t>
      </w:r>
      <w:proofErr w:type="spellStart"/>
      <w:r w:rsidRPr="00D21721">
        <w:rPr>
          <w:szCs w:val="24"/>
        </w:rPr>
        <w:t>kDa</w:t>
      </w:r>
      <w:proofErr w:type="spellEnd"/>
      <w:r>
        <w:rPr>
          <w:szCs w:val="24"/>
        </w:rPr>
        <w:t xml:space="preserve">, </w:t>
      </w:r>
      <w:r w:rsidRPr="003626B9">
        <w:rPr>
          <w:szCs w:val="24"/>
        </w:rPr>
        <w:t>P41160</w:t>
      </w:r>
      <w:r w:rsidRPr="00D21721">
        <w:rPr>
          <w:szCs w:val="24"/>
        </w:rPr>
        <w:t xml:space="preserve">), horse heart myoglobin (17 </w:t>
      </w:r>
      <w:proofErr w:type="spellStart"/>
      <w:r w:rsidRPr="00D21721">
        <w:rPr>
          <w:szCs w:val="24"/>
        </w:rPr>
        <w:t>kDa</w:t>
      </w:r>
      <w:proofErr w:type="spellEnd"/>
      <w:r>
        <w:rPr>
          <w:szCs w:val="24"/>
        </w:rPr>
        <w:t xml:space="preserve">, </w:t>
      </w:r>
      <w:r w:rsidRPr="003626B9">
        <w:rPr>
          <w:szCs w:val="24"/>
        </w:rPr>
        <w:t>P68082</w:t>
      </w:r>
      <w:r w:rsidRPr="00D21721">
        <w:rPr>
          <w:szCs w:val="24"/>
        </w:rPr>
        <w:t xml:space="preserve">), horseradish peroxidase (39 </w:t>
      </w:r>
      <w:proofErr w:type="spellStart"/>
      <w:r w:rsidRPr="00D21721">
        <w:rPr>
          <w:szCs w:val="24"/>
        </w:rPr>
        <w:t>kDa</w:t>
      </w:r>
      <w:proofErr w:type="spellEnd"/>
      <w:r>
        <w:rPr>
          <w:szCs w:val="24"/>
        </w:rPr>
        <w:t xml:space="preserve">, </w:t>
      </w:r>
      <w:r w:rsidRPr="003626B9">
        <w:rPr>
          <w:szCs w:val="24"/>
        </w:rPr>
        <w:t>P00433</w:t>
      </w:r>
      <w:r w:rsidRPr="00D21721">
        <w:rPr>
          <w:szCs w:val="24"/>
        </w:rPr>
        <w:t xml:space="preserve">), E. coli </w:t>
      </w:r>
      <w:proofErr w:type="spellStart"/>
      <w:r w:rsidRPr="00D21721">
        <w:rPr>
          <w:szCs w:val="24"/>
        </w:rPr>
        <w:t>GroEL</w:t>
      </w:r>
      <w:proofErr w:type="spellEnd"/>
      <w:r w:rsidRPr="00D21721">
        <w:rPr>
          <w:szCs w:val="24"/>
        </w:rPr>
        <w:t xml:space="preserve"> (57 </w:t>
      </w:r>
      <w:proofErr w:type="spellStart"/>
      <w:r w:rsidRPr="00D21721">
        <w:rPr>
          <w:szCs w:val="24"/>
        </w:rPr>
        <w:t>kDa</w:t>
      </w:r>
      <w:proofErr w:type="spellEnd"/>
      <w:r>
        <w:rPr>
          <w:szCs w:val="24"/>
        </w:rPr>
        <w:t xml:space="preserve">, </w:t>
      </w:r>
      <w:r w:rsidRPr="003626B9">
        <w:rPr>
          <w:szCs w:val="24"/>
        </w:rPr>
        <w:t>P0A6F5</w:t>
      </w:r>
      <w:r w:rsidRPr="00D21721">
        <w:rPr>
          <w:szCs w:val="24"/>
        </w:rPr>
        <w:t xml:space="preserve">), and human </w:t>
      </w:r>
      <w:proofErr w:type="spellStart"/>
      <w:r>
        <w:rPr>
          <w:rFonts w:cstheme="minorHAnsi"/>
        </w:rPr>
        <w:t>kallikrein</w:t>
      </w:r>
      <w:proofErr w:type="spellEnd"/>
      <w:r>
        <w:rPr>
          <w:rFonts w:cstheme="minorHAnsi"/>
        </w:rPr>
        <w:t>-related peptida</w:t>
      </w:r>
      <w:r w:rsidRPr="00D950F9">
        <w:rPr>
          <w:rFonts w:cstheme="minorHAnsi"/>
        </w:rPr>
        <w:t>se</w:t>
      </w:r>
      <w:r w:rsidRPr="00D21721">
        <w:rPr>
          <w:szCs w:val="24"/>
        </w:rPr>
        <w:t xml:space="preserve"> (29 </w:t>
      </w:r>
      <w:proofErr w:type="spellStart"/>
      <w:r w:rsidRPr="00D21721">
        <w:rPr>
          <w:szCs w:val="24"/>
        </w:rPr>
        <w:t>kDa</w:t>
      </w:r>
      <w:proofErr w:type="spellEnd"/>
      <w:r>
        <w:rPr>
          <w:szCs w:val="24"/>
        </w:rPr>
        <w:t xml:space="preserve">, </w:t>
      </w:r>
      <w:r w:rsidRPr="003626B9">
        <w:rPr>
          <w:szCs w:val="24"/>
        </w:rPr>
        <w:t>P07288</w:t>
      </w:r>
      <w:r w:rsidRPr="00D21721">
        <w:rPr>
          <w:szCs w:val="24"/>
        </w:rPr>
        <w:t>). Details of sample preparation have been described previo</w:t>
      </w:r>
      <w:r>
        <w:rPr>
          <w:szCs w:val="24"/>
        </w:rPr>
        <w:t>usly</w:t>
      </w:r>
      <w:r>
        <w:rPr>
          <w:szCs w:val="24"/>
        </w:rPr>
        <w:fldChar w:fldCharType="begin" w:fldLock="1"/>
      </w:r>
      <w:r w:rsidR="00FB599D">
        <w:rPr>
          <w:szCs w:val="24"/>
        </w:rPr>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Pr>
          <w:szCs w:val="24"/>
        </w:rPr>
        <w:fldChar w:fldCharType="separate"/>
      </w:r>
      <w:r w:rsidR="00FB599D" w:rsidRPr="00FB599D">
        <w:rPr>
          <w:noProof/>
          <w:szCs w:val="24"/>
          <w:vertAlign w:val="superscript"/>
        </w:rPr>
        <w:t>29</w:t>
      </w:r>
      <w:r>
        <w:rPr>
          <w:szCs w:val="24"/>
        </w:rPr>
        <w:fldChar w:fldCharType="end"/>
      </w:r>
      <w:r w:rsidRPr="00D21721">
        <w:rPr>
          <w:szCs w:val="24"/>
        </w:rPr>
        <w:t>.</w:t>
      </w:r>
    </w:p>
    <w:p w:rsidR="008D4223" w:rsidRPr="00EA2DE8" w:rsidRDefault="008D4223" w:rsidP="002A3FD5">
      <w:pPr>
        <w:ind w:firstLine="360"/>
        <w:rPr>
          <w:szCs w:val="24"/>
        </w:rPr>
      </w:pPr>
      <w:r w:rsidRPr="00756E8B">
        <w:rPr>
          <w:rFonts w:cs="Arial"/>
          <w:szCs w:val="24"/>
        </w:rPr>
        <w:t xml:space="preserve">Aliquots of each digest (~0.5 </w:t>
      </w:r>
      <w:proofErr w:type="spellStart"/>
      <w:r w:rsidRPr="00756E8B">
        <w:rPr>
          <w:rFonts w:cs="Arial"/>
          <w:szCs w:val="24"/>
        </w:rPr>
        <w:t>ug</w:t>
      </w:r>
      <w:proofErr w:type="spellEnd"/>
      <w:r w:rsidRPr="00756E8B">
        <w:rPr>
          <w:rFonts w:cs="Arial"/>
          <w:szCs w:val="24"/>
        </w:rPr>
        <w:t xml:space="preserve">) were analyzed with an automated </w:t>
      </w:r>
      <w:proofErr w:type="spellStart"/>
      <w:r w:rsidRPr="00756E8B">
        <w:rPr>
          <w:rFonts w:cs="Arial"/>
          <w:szCs w:val="24"/>
        </w:rPr>
        <w:t>nano</w:t>
      </w:r>
      <w:proofErr w:type="spellEnd"/>
      <w:r w:rsidRPr="00756E8B">
        <w:rPr>
          <w:rFonts w:cs="Arial"/>
          <w:szCs w:val="24"/>
        </w:rPr>
        <w:t xml:space="preserve"> LC-MS/MS system, consisting of an </w:t>
      </w:r>
      <w:r w:rsidRPr="00756E8B">
        <w:rPr>
          <w:rFonts w:cs="Arial"/>
          <w:szCs w:val="24"/>
          <w:lang w:eastAsia="zh-CN"/>
        </w:rPr>
        <w:t xml:space="preserve">Agilent 1200 </w:t>
      </w:r>
      <w:proofErr w:type="spellStart"/>
      <w:r w:rsidRPr="00756E8B">
        <w:rPr>
          <w:rFonts w:cs="Arial"/>
          <w:szCs w:val="24"/>
          <w:lang w:eastAsia="zh-CN"/>
        </w:rPr>
        <w:t>nano</w:t>
      </w:r>
      <w:proofErr w:type="spellEnd"/>
      <w:r w:rsidRPr="00756E8B">
        <w:rPr>
          <w:rFonts w:cs="Arial"/>
          <w:szCs w:val="24"/>
          <w:lang w:eastAsia="zh-CN"/>
        </w:rPr>
        <w:t xml:space="preserve">-LC system </w:t>
      </w:r>
      <w:r w:rsidRPr="00756E8B">
        <w:rPr>
          <w:rFonts w:cs="Arial"/>
          <w:szCs w:val="24"/>
        </w:rPr>
        <w:t>(Agilent Technologies, Wilmington, DE) coupled to an LTQ-</w:t>
      </w:r>
      <w:proofErr w:type="spellStart"/>
      <w:r w:rsidRPr="00756E8B">
        <w:rPr>
          <w:rFonts w:cs="Arial"/>
          <w:szCs w:val="24"/>
        </w:rPr>
        <w:t>Orbitrap</w:t>
      </w:r>
      <w:proofErr w:type="spellEnd"/>
      <w:r w:rsidRPr="00756E8B">
        <w:rPr>
          <w:rFonts w:cs="Arial"/>
          <w:szCs w:val="24"/>
        </w:rPr>
        <w:t xml:space="preserve"> </w:t>
      </w:r>
      <w:proofErr w:type="spellStart"/>
      <w:r w:rsidRPr="00756E8B">
        <w:rPr>
          <w:rFonts w:cs="Arial"/>
          <w:szCs w:val="24"/>
        </w:rPr>
        <w:t>Velos</w:t>
      </w:r>
      <w:proofErr w:type="spellEnd"/>
      <w:r w:rsidRPr="00756E8B">
        <w:rPr>
          <w:rFonts w:cs="Arial"/>
          <w:szCs w:val="24"/>
        </w:rPr>
        <w:t xml:space="preserve"> Fourier transform mass spectrometer (Thermo Fisher Scientific, San Jose, CA) equipped with generation 2 ion optics (</w:t>
      </w:r>
      <w:proofErr w:type="spellStart"/>
      <w:r w:rsidRPr="00756E8B">
        <w:rPr>
          <w:rFonts w:cs="Arial"/>
          <w:szCs w:val="24"/>
        </w:rPr>
        <w:t>Velos</w:t>
      </w:r>
      <w:proofErr w:type="spellEnd"/>
      <w:r w:rsidRPr="00756E8B">
        <w:rPr>
          <w:rFonts w:cs="Arial"/>
          <w:szCs w:val="24"/>
        </w:rPr>
        <w:t xml:space="preserve"> Pro) and a </w:t>
      </w:r>
      <w:proofErr w:type="spellStart"/>
      <w:r w:rsidRPr="00756E8B">
        <w:rPr>
          <w:rFonts w:cs="Arial"/>
          <w:szCs w:val="24"/>
        </w:rPr>
        <w:t>nanoflow</w:t>
      </w:r>
      <w:proofErr w:type="spellEnd"/>
      <w:r w:rsidRPr="00756E8B">
        <w:rPr>
          <w:rFonts w:cs="Arial"/>
          <w:szCs w:val="24"/>
        </w:rPr>
        <w:t xml:space="preserve"> ionization source (James A. Hill Instrument Services</w:t>
      </w:r>
      <w:proofErr w:type="gramStart"/>
      <w:r w:rsidRPr="00756E8B">
        <w:rPr>
          <w:rFonts w:cs="Arial"/>
          <w:szCs w:val="24"/>
        </w:rPr>
        <w:t>,  Arlington</w:t>
      </w:r>
      <w:proofErr w:type="gramEnd"/>
      <w:r w:rsidRPr="00756E8B">
        <w:rPr>
          <w:rFonts w:cs="Arial"/>
          <w:szCs w:val="24"/>
        </w:rPr>
        <w:t xml:space="preserve">, MA). Peptides were eluted from a </w:t>
      </w:r>
      <w:r w:rsidRPr="00756E8B">
        <w:rPr>
          <w:rFonts w:cs="Arial"/>
          <w:szCs w:val="24"/>
          <w:lang w:eastAsia="zh-CN"/>
        </w:rPr>
        <w:t>10 cm column (</w:t>
      </w:r>
      <w:proofErr w:type="spellStart"/>
      <w:r w:rsidRPr="00756E8B">
        <w:rPr>
          <w:rFonts w:cs="Arial"/>
          <w:szCs w:val="24"/>
          <w:lang w:eastAsia="zh-CN"/>
        </w:rPr>
        <w:t>Picofrit</w:t>
      </w:r>
      <w:proofErr w:type="spellEnd"/>
      <w:r w:rsidRPr="00756E8B">
        <w:rPr>
          <w:rFonts w:cs="Arial"/>
          <w:szCs w:val="24"/>
          <w:lang w:eastAsia="zh-CN"/>
        </w:rPr>
        <w:t xml:space="preserve"> 75 um ID, New Objectives) packed in-house with </w:t>
      </w:r>
      <w:proofErr w:type="spellStart"/>
      <w:r w:rsidRPr="00756E8B">
        <w:rPr>
          <w:rFonts w:cs="Arial"/>
          <w:szCs w:val="24"/>
        </w:rPr>
        <w:t>ReproSil-Pur</w:t>
      </w:r>
      <w:proofErr w:type="spellEnd"/>
      <w:r w:rsidRPr="00756E8B">
        <w:rPr>
          <w:rFonts w:cs="Arial"/>
          <w:szCs w:val="24"/>
        </w:rPr>
        <w:t xml:space="preserve"> C18-AQ 3 um reversed phase resin (Dr. </w:t>
      </w:r>
      <w:proofErr w:type="spellStart"/>
      <w:r w:rsidRPr="00756E8B">
        <w:rPr>
          <w:rFonts w:cs="Arial"/>
          <w:szCs w:val="24"/>
        </w:rPr>
        <w:t>Maisch</w:t>
      </w:r>
      <w:proofErr w:type="spellEnd"/>
      <w:r w:rsidRPr="00756E8B">
        <w:rPr>
          <w:rFonts w:cs="Arial"/>
          <w:szCs w:val="24"/>
        </w:rPr>
        <w:t xml:space="preserve"> , </w:t>
      </w:r>
      <w:proofErr w:type="spellStart"/>
      <w:r w:rsidRPr="00756E8B">
        <w:rPr>
          <w:rFonts w:cs="Arial"/>
          <w:szCs w:val="24"/>
        </w:rPr>
        <w:t>Ammerbuch</w:t>
      </w:r>
      <w:proofErr w:type="spellEnd"/>
      <w:r w:rsidRPr="00756E8B">
        <w:rPr>
          <w:rFonts w:cs="Arial"/>
          <w:szCs w:val="24"/>
        </w:rPr>
        <w:t xml:space="preserve"> Germany) using a 95 min acetonitrile/0.1% formic acid gradient at a flow rate of 200 </w:t>
      </w:r>
      <w:proofErr w:type="spellStart"/>
      <w:r w:rsidRPr="00756E8B">
        <w:rPr>
          <w:rFonts w:cs="Arial"/>
          <w:szCs w:val="24"/>
        </w:rPr>
        <w:t>nl</w:t>
      </w:r>
      <w:proofErr w:type="spellEnd"/>
      <w:r w:rsidRPr="00756E8B">
        <w:rPr>
          <w:rFonts w:cs="Arial"/>
          <w:szCs w:val="24"/>
        </w:rPr>
        <w:t xml:space="preserve">/min to yield ~20 sec peak widths. Solvent A was 0.1% formic acid and solvent B was 90% acetonitrile / 0.1% formic acid. </w:t>
      </w:r>
      <w:r w:rsidRPr="00756E8B">
        <w:rPr>
          <w:rFonts w:cs="Arial"/>
          <w:szCs w:val="24"/>
          <w:lang w:eastAsia="zh-CN"/>
        </w:rPr>
        <w:t xml:space="preserve">The elution portion of the LC gradient was 3-6% solvent B in 1 min, 6-31% in 50 min, 31-60% in 13 min, 60-90% in 1 min and held at 90% solvent B for 5 min. </w:t>
      </w:r>
      <w:r w:rsidRPr="00756E8B">
        <w:rPr>
          <w:rFonts w:cs="Arial"/>
          <w:szCs w:val="24"/>
        </w:rPr>
        <w:t xml:space="preserve">Data-dependent LC-MS/MS spectra were acquired in ~3 sec cycles; each cycle was of the following form: one full </w:t>
      </w:r>
      <w:proofErr w:type="spellStart"/>
      <w:r w:rsidRPr="00756E8B">
        <w:rPr>
          <w:rFonts w:cs="Arial"/>
          <w:szCs w:val="24"/>
        </w:rPr>
        <w:t>Orbitrap</w:t>
      </w:r>
      <w:proofErr w:type="spellEnd"/>
      <w:r w:rsidRPr="00756E8B">
        <w:rPr>
          <w:rFonts w:cs="Arial"/>
          <w:szCs w:val="24"/>
        </w:rPr>
        <w:t xml:space="preserve"> MS scan at 60,000 resolution followed by 15 MS/MS scans in the </w:t>
      </w:r>
      <w:proofErr w:type="spellStart"/>
      <w:r w:rsidRPr="00756E8B">
        <w:rPr>
          <w:rFonts w:cs="Arial"/>
          <w:szCs w:val="24"/>
        </w:rPr>
        <w:t>orbitrap</w:t>
      </w:r>
      <w:proofErr w:type="spellEnd"/>
      <w:r w:rsidRPr="00756E8B">
        <w:rPr>
          <w:rFonts w:cs="Arial"/>
          <w:szCs w:val="24"/>
        </w:rPr>
        <w:t xml:space="preserve"> at 15,000 resolution using an isolation width of 3.0 m/z. The top 5 most abundant precursor ions </w:t>
      </w:r>
      <w:r w:rsidRPr="00756E8B">
        <w:rPr>
          <w:rFonts w:cs="Arial"/>
          <w:szCs w:val="24"/>
        </w:rPr>
        <w:lastRenderedPageBreak/>
        <w:t xml:space="preserve">were each sequentially subjected to CID, HCD, and ETD dissociation. </w:t>
      </w:r>
      <w:r w:rsidRPr="00756E8B">
        <w:rPr>
          <w:rFonts w:cs="Arial"/>
          <w:szCs w:val="24"/>
          <w:lang w:eastAsia="zh-CN"/>
        </w:rPr>
        <w:t xml:space="preserve">Dynamic exclusion was enabled with a mass width of +/- 20 ppm, a repeat count of 1, and </w:t>
      </w:r>
      <w:proofErr w:type="gramStart"/>
      <w:r w:rsidRPr="00756E8B">
        <w:rPr>
          <w:rFonts w:cs="Arial"/>
          <w:szCs w:val="24"/>
          <w:lang w:eastAsia="zh-CN"/>
        </w:rPr>
        <w:t>an exclusion</w:t>
      </w:r>
      <w:proofErr w:type="gramEnd"/>
      <w:r w:rsidRPr="00756E8B">
        <w:rPr>
          <w:rFonts w:cs="Arial"/>
          <w:szCs w:val="24"/>
          <w:lang w:eastAsia="zh-CN"/>
        </w:rPr>
        <w:t xml:space="preserve"> duration of 12 sec. </w:t>
      </w:r>
      <w:r w:rsidRPr="00756E8B">
        <w:rPr>
          <w:rFonts w:cs="Arial"/>
          <w:szCs w:val="24"/>
        </w:rPr>
        <w:t xml:space="preserve">Charge state screening was enabled along with </w:t>
      </w:r>
      <w:proofErr w:type="spellStart"/>
      <w:r w:rsidRPr="00756E8B">
        <w:rPr>
          <w:rFonts w:cs="Arial"/>
          <w:szCs w:val="24"/>
        </w:rPr>
        <w:t>monoisotopic</w:t>
      </w:r>
      <w:proofErr w:type="spellEnd"/>
      <w:r w:rsidRPr="00756E8B">
        <w:rPr>
          <w:rFonts w:cs="Arial"/>
          <w:szCs w:val="24"/>
        </w:rPr>
        <w:t xml:space="preserve"> precursor selection and non-peptide </w:t>
      </w:r>
      <w:proofErr w:type="spellStart"/>
      <w:r w:rsidRPr="00756E8B">
        <w:rPr>
          <w:rFonts w:cs="Arial"/>
          <w:szCs w:val="24"/>
        </w:rPr>
        <w:t>monoisotopic</w:t>
      </w:r>
      <w:proofErr w:type="spellEnd"/>
      <w:r w:rsidRPr="00756E8B">
        <w:rPr>
          <w:rFonts w:cs="Arial"/>
          <w:szCs w:val="24"/>
        </w:rPr>
        <w:t xml:space="preserve"> recognition to prevent triggering of MS/MS on precursor ions with unassigned charge or a charge state of 1. For CID, the normalized collision energy was set to 30 with an activation Q of 0.25 and activation time of 30 </w:t>
      </w:r>
      <w:proofErr w:type="spellStart"/>
      <w:proofErr w:type="gramStart"/>
      <w:r w:rsidRPr="00756E8B">
        <w:rPr>
          <w:rFonts w:cs="Arial"/>
          <w:szCs w:val="24"/>
        </w:rPr>
        <w:t>ms</w:t>
      </w:r>
      <w:proofErr w:type="gramEnd"/>
      <w:r w:rsidRPr="00756E8B">
        <w:rPr>
          <w:rFonts w:cs="Arial"/>
          <w:szCs w:val="24"/>
        </w:rPr>
        <w:t>.</w:t>
      </w:r>
      <w:proofErr w:type="spellEnd"/>
      <w:r w:rsidRPr="00756E8B">
        <w:rPr>
          <w:rFonts w:cs="Arial"/>
          <w:szCs w:val="24"/>
        </w:rPr>
        <w:t xml:space="preserve"> For HCD, the normalized collision energy was set to 45. For ETD, </w:t>
      </w:r>
      <w:proofErr w:type="spellStart"/>
      <w:r w:rsidRPr="00756E8B">
        <w:rPr>
          <w:rFonts w:cs="Arial"/>
          <w:szCs w:val="24"/>
        </w:rPr>
        <w:t>fluoranthene</w:t>
      </w:r>
      <w:proofErr w:type="spellEnd"/>
      <w:r w:rsidRPr="00756E8B">
        <w:rPr>
          <w:rFonts w:cs="Arial"/>
          <w:szCs w:val="24"/>
        </w:rPr>
        <w:t xml:space="preserve"> was used as the ETD reagent with an anion AGC target of 400,000 ions, supplemental activation was enabled, and the reaction time was dependent on the precursor charge state (precursor charge state - reaction time in </w:t>
      </w:r>
      <w:proofErr w:type="spellStart"/>
      <w:r w:rsidRPr="00756E8B">
        <w:rPr>
          <w:rFonts w:cs="Arial"/>
          <w:szCs w:val="24"/>
        </w:rPr>
        <w:t>msec</w:t>
      </w:r>
      <w:proofErr w:type="spellEnd"/>
      <w:r w:rsidRPr="00756E8B">
        <w:rPr>
          <w:rFonts w:cs="Arial"/>
          <w:szCs w:val="24"/>
        </w:rPr>
        <w:t xml:space="preserve">: +2-100, +3-66.7, +4-50, +5-40, +6-33.3, </w:t>
      </w:r>
      <w:proofErr w:type="spellStart"/>
      <w:r w:rsidRPr="00756E8B">
        <w:rPr>
          <w:rFonts w:cs="Arial"/>
          <w:szCs w:val="24"/>
        </w:rPr>
        <w:t>etc</w:t>
      </w:r>
      <w:proofErr w:type="spellEnd"/>
      <w:r w:rsidRPr="00756E8B">
        <w:rPr>
          <w:rFonts w:cs="Arial"/>
          <w:szCs w:val="24"/>
        </w:rPr>
        <w:t xml:space="preserve">). All </w:t>
      </w:r>
      <w:r w:rsidR="003E5E65">
        <w:rPr>
          <w:rFonts w:cs="Arial"/>
          <w:szCs w:val="24"/>
        </w:rPr>
        <w:t>MS/MS spectra</w:t>
      </w:r>
      <w:r w:rsidRPr="00756E8B">
        <w:rPr>
          <w:rFonts w:cs="Arial"/>
          <w:szCs w:val="24"/>
        </w:rPr>
        <w:t xml:space="preserve"> were collected with an AGC target ion setting of 50,000 ions. The instrument control software does not currently allow for separate AGC targets for each dissociation mode. Optimal AGC targets would be closer to 30,000 ions for CID, HCD; and 200,000 ions for ETD</w:t>
      </w:r>
      <w:r w:rsidR="003E5E65">
        <w:rPr>
          <w:rFonts w:cs="Arial"/>
          <w:szCs w:val="24"/>
        </w:rPr>
        <w:fldChar w:fldCharType="begin" w:fldLock="1"/>
      </w:r>
      <w:r w:rsidR="00FB599D">
        <w:rPr>
          <w:rFonts w:cs="Arial"/>
          <w:szCs w:val="24"/>
        </w:rPr>
        <w:instrText>ADDIN CSL_CITATION { "citationItems" : [ { "id" : "ITEM-1", "itemData" : { "DOI" : "10.1021/pr1011729", "abstract" : "Over the past decade peptide sequencing by collision induced dissociation (CID) has become the method of choice in mass spectrometry-based proteomics. The development of alternative fragmentation techniques such as electron transfer dissociation (ETD) has extended the possibilities within tandem mass spectrometry. Recent advances in instrumentation allow peptide fragment ions to be detected with high speed and sensitivity (e.g., in a 2D or 3D ion trap) or at high resolution and high mass accuracy (e.g., an Orbitrap or a ToF). Here, we describe a comprehensive experimental comparison of using ETD, ion-trap CID, and beam type CID (HCD) in combination with either linear ion trap or Orbitrap readout for the large-scale analysis of tryptic peptides. We investigate which combination of fragmentation technique and mass analyzer provides the best performance for the analysis of distinct peptide populations such as N-acetylated, phosphorylated, and tryptic peptides with up to two missed cleavages. We found that HCD provides more peptide identifications than CID and ETD for doubly charged peptides. In terms of Mascot score, ETD FT outperforms the other techniques for peptides with charge states higher than 2. Our data shows that there is a trade-off between spectral quality and speed when using the Orbitrap for fragment ion detection. We conclude that a decision-tree regulated combination of higher-energy collisional dissociation (HCD) and ETD can improve the average Mascot score.", "author" : [ { "dropping-particle" : "", "family" : "Frese", "given" : "Christian Karl", "non-dropping-particle" : "", "parse-names" : false, "suffix" : "" }, { "dropping-particle" : "", "family" : "Altelaar", "given" : "A F Maarten", "non-dropping-particle" : "", "parse-names" : false, "suffix" : "" }, { "dropping-particle" : "", "family" : "Hennrich", "given" : "Marco L", "non-dropping-particle" : "", "parse-names" : false, "suffix" : "" }, { "dropping-particle" : "", "family" : "Nolting", "given" : "Dirk", "non-dropping-particle" : "", "parse-names" : false, "suffix" : "" }, { "dropping-particle" : "", "family" : "Zeller", "given" : "Martin", "non-dropping-particle" : "", "parse-names" : false, "suffix" : "" }, { "dropping-particle" : "", "family" : "Griep-Raming", "given" : "Jens", "non-dropping-particle" : "", "parse-names" : false, "suffix" : "" }, { "dropping-particle" : "", "family" : "Heck", "given" : "Albert J R", "non-dropping-particle" : "", "parse-names" : false, "suffix" : "" }, { "dropping-particle" : "", "family" : "Mohammed", "given" : "Shabaz", "non-dropping-particle" : "", "parse-names" : false, "suffix" : "" } ], "container-title" : "Journal of Proteome Research", "id" : "ITEM-1", "issue" : "5", "issued" : { "date-parts" : [ [ "2011" ] ] }, "page" : "2377-88", "publisher" : "American Chemical Society", "title" : "Improved peptide identification by targeted fragmentation using CID, HCD and ETD on an LTQ-Orbitrap Velos.", "type" : "article-journal", "volume" : "10" }, "uris" : [ "http://www.mendeley.com/documents/?uuid=6e3d552b-e3ae-49ab-99f7-64c106b3d9f9" ] } ], "mendeley" : { "previouslyFormattedCitation" : "&lt;sup&gt;36&lt;/sup&gt;" }, "properties" : { "noteIndex" : 0 }, "schema" : "https://github.com/citation-style-language/schema/raw/master/csl-citation.json" }</w:instrText>
      </w:r>
      <w:r w:rsidR="003E5E65">
        <w:rPr>
          <w:rFonts w:cs="Arial"/>
          <w:szCs w:val="24"/>
        </w:rPr>
        <w:fldChar w:fldCharType="separate"/>
      </w:r>
      <w:r w:rsidR="00FB599D" w:rsidRPr="00FB599D">
        <w:rPr>
          <w:rFonts w:cs="Arial"/>
          <w:noProof/>
          <w:szCs w:val="24"/>
          <w:vertAlign w:val="superscript"/>
        </w:rPr>
        <w:t>36</w:t>
      </w:r>
      <w:r w:rsidR="003E5E65">
        <w:rPr>
          <w:rFonts w:cs="Arial"/>
          <w:szCs w:val="24"/>
        </w:rPr>
        <w:fldChar w:fldCharType="end"/>
      </w:r>
      <w:r w:rsidR="003E5E65">
        <w:rPr>
          <w:rFonts w:cs="Arial"/>
          <w:szCs w:val="24"/>
        </w:rPr>
        <w:t xml:space="preserve">. </w:t>
      </w:r>
      <w:r w:rsidRPr="00756E8B">
        <w:rPr>
          <w:rFonts w:cs="Arial"/>
          <w:szCs w:val="24"/>
        </w:rPr>
        <w:t xml:space="preserve">All mass spectra </w:t>
      </w:r>
      <w:r w:rsidRPr="00EA2DE8">
        <w:rPr>
          <w:rFonts w:cs="Arial"/>
          <w:szCs w:val="24"/>
        </w:rPr>
        <w:t xml:space="preserve">associated with this paper may be downloaded from </w:t>
      </w:r>
      <w:hyperlink r:id="rId13" w:history="1">
        <w:r w:rsidR="00FB7FDA" w:rsidRPr="00B30F0F">
          <w:rPr>
            <w:rStyle w:val="Hyperlink"/>
            <w:szCs w:val="24"/>
          </w:rPr>
          <w:t>ftp://ftp.broadinstitute.org/distribution/proteomics/public_datasets/Guthals_JPR_2013</w:t>
        </w:r>
      </w:hyperlink>
      <w:r w:rsidRPr="00EA2DE8">
        <w:rPr>
          <w:szCs w:val="24"/>
        </w:rPr>
        <w:t xml:space="preserve">. </w:t>
      </w:r>
    </w:p>
    <w:p w:rsidR="008D4223" w:rsidRDefault="008D4223" w:rsidP="0051178C">
      <w:pPr>
        <w:pStyle w:val="Heading2"/>
      </w:pPr>
      <w:r>
        <w:t>Spectrum Preprocessing</w:t>
      </w:r>
      <w:r w:rsidR="003764C1">
        <w:t xml:space="preserve"> and Notation</w:t>
      </w:r>
    </w:p>
    <w:p w:rsidR="008D4223" w:rsidRDefault="00EA2DE8" w:rsidP="008D4223">
      <w:pPr>
        <w:pStyle w:val="TAMainText"/>
        <w:ind w:firstLine="0"/>
      </w:pPr>
      <w:r>
        <w:t xml:space="preserve">Thermo RAW files were converted to </w:t>
      </w:r>
      <w:proofErr w:type="spellStart"/>
      <w:r>
        <w:t>mzXML</w:t>
      </w:r>
      <w:proofErr w:type="spellEnd"/>
      <w:r>
        <w:t xml:space="preserve"> with ProteoWizard</w:t>
      </w:r>
      <w:r>
        <w:fldChar w:fldCharType="begin" w:fldLock="1"/>
      </w:r>
      <w:r w:rsidR="00FB599D">
        <w:instrText>ADDIN CSL_CITATION { "citationItems" : [ { "id" : "ITEM-1", "itemData" : { "DOI" : "10.1093/bioinformatics/btn323", "abstract" : "SUMMARY: The ProteoWizard software project provides a modular and extensible set of open-source, cross-platform tools and libraries. The tools perform proteomics data analyses; the libraries enable rapid tool creation by providing a robust, pluggable development framework that simplifies and unifies data file access, and performs standard proteomics and LCMS dataset computations. The library contains readers and writers of the mzML data format, which has been written using modern C++ techniques and design principles and supports a variety of platforms with native compilers. The software has been specifically released under the Apache v2 license to ensure it can be used in both academic and commercial projects. In addition to the library, we also introduce a rapidly growing set of companion tools whose implementation helps to illustrate the simplicity of developing applications on top of the ProteoWizard library. AVAILABILITY: Cross-platform software that compiles using native compilers (i.e. GCC on Linux, MSVC on Windows and XCode on OSX) is available for download free of charge, at http://proteowizard.sourceforge.net. This website also provides code examples, and documentation. It is our hope the ProteoWizard project will become a standard platform for proteomics development; consequently, code use, contribution and further development are strongly encouraged.", "author" : [ { "dropping-particle" : "", "family" : "Kessner", "given" : "Darren", "non-dropping-particle" : "", "parse-names" : false, "suffix" : "" }, { "dropping-particle" : "", "family" : "Chambers", "given" : "Matt", "non-dropping-particle" : "", "parse-names" : false, "suffix" : "" }, { "dropping-particle" : "", "family" : "Burke", "given" : "Robert", "non-dropping-particle" : "", "parse-names" : false, "suffix" : "" }, { "dropping-particle" : "", "family" : "Agus", "given" : "David", "non-dropping-particle" : "", "parse-names" : false, "suffix" : "" }, { "dropping-particle" : "", "family" : "Mallick", "given" : "Parag", "non-dropping-particle" : "", "parse-names" : false, "suffix" : "" } ], "container-title" : "Bioinformatics", "id" : "ITEM-1", "issue" : "21", "issued" : { "date-parts" : [ [ "2008" ] ] }, "page" : "2534-6", "title" : "ProteoWizard: open source software for rapid proteomics tools development.", "type" : "article-journal", "volume" : "24" }, "uris" : [ "http://www.mendeley.com/documents/?uuid=3fe61e74-1a83-49c9-94d8-8022c0931bfb" ] } ], "mendeley" : { "previouslyFormattedCitation" : "&lt;sup&gt;37&lt;/sup&gt;" }, "properties" : { "noteIndex" : 0 }, "schema" : "https://github.com/citation-style-language/schema/raw/master/csl-citation.json" }</w:instrText>
      </w:r>
      <w:r>
        <w:fldChar w:fldCharType="separate"/>
      </w:r>
      <w:r w:rsidR="00FB599D" w:rsidRPr="00FB599D">
        <w:rPr>
          <w:noProof/>
          <w:vertAlign w:val="superscript"/>
        </w:rPr>
        <w:t>37</w:t>
      </w:r>
      <w:r>
        <w:fldChar w:fldCharType="end"/>
      </w:r>
      <w:r>
        <w:t xml:space="preserve"> (version 3.0.3324). To validate </w:t>
      </w:r>
      <w:r w:rsidRPr="00714FD0">
        <w:rPr>
          <w:i/>
        </w:rPr>
        <w:t>de novo</w:t>
      </w:r>
      <w:r>
        <w:t xml:space="preserve"> sequencing accuracy, all combinations of CID/HCD/ETD pairs/triplets as well as individual CID, HCD, and ETD spectra were searched with MS-GFDB</w:t>
      </w:r>
      <w:r>
        <w:fldChar w:fldCharType="begin" w:fldLock="1"/>
      </w:r>
      <w:r w:rsidR="00FB599D">
        <w:instrText>ADDIN CSL_CITATION { "citationItems" : [ { "id" : "ITEM-1", "itemData" : { "abstract" : "Recent emergence of new mass spectrometry techniques (e.g. electron transfer dissociation, ETD) and improved availability of additional proteases (e.g. Lys-N) for protein digestion in high-throughput experiments raised the challenge of designing new algorithms for interpreting the resulting new types of tandem mass (MS/MS) spectra. Traditional MS/MS database search algorithms such as SEQUEST and Mascot were originally designed for collision induced dissociation (CID) of tryptic peptides and are largely based on expert knowledge about fragmentation of tryptic peptides (rather than machine learning techniques) to design CID-specific scoring functions. As a result, the performance of these algorithms is suboptimal for new mass spectrometry technologies or nontryptic peptides. We recently proposed the generating function approach (MS-GF) for CID spectra of tryptic peptides. In this study, we extend MS-GF to automatically derive scoring parameters from a set of annotated MS/MS spectra of any type (e.g. CID, ETD, etc.), and present a new database search tool MS-GFDB based on MS-GF. We show that MS-GFDB outperforms Mascot for ETD spectra or peptides digested with Lys-N. For example, in the case of ETD spectra, the number of tryptic and Lys-N peptides identified by MS-GFDB increased by a factor of 2.7 and 2.6 as compared with Mascot. Moreover, even following a decade of Mascot developments for analyzing CID spectra of tryptic peptides, MS-GFDB (that is not particularly tailored for CID spectra or tryptic peptides) resulted in 28% increase over Mascot in the number of peptide identifications. Finally, we propose a statistical framework for analyzing multiple spectra from the same precursor (e.g. CID/ETD spectral pairs) and assigning p values to peptide-spectrum-spectrum matches.", "author" : [ { "dropping-particle" : "", "family" : "Kim", "given" : "Sangtae", "non-dropping-particle" : "", "parse-names" : false, "suffix" : "" }, { "dropping-particle" : "", "family" : "Mischerikow", "given" : "Nikolai", "non-dropping-particle" : "", "parse-names" : false, "suffix" : "" }, { "dropping-particle" : "", "family" : "Bandeira", "given" : "Nuno", "non-dropping-particle" : "", "parse-names" : false, "suffix" : "" }, { "dropping-particle" : "", "family" : "Navarro", "given" : "J Daniel", "non-dropping-particle" : "", "parse-names" : false, "suffix" : "" }, { "dropping-particle" : "", "family" : "Wich", "given" : "Louis", "non-dropping-particle" : "", "parse-names" : false, "suffix" : "" }, { "dropping-particle" : "", "family" : "Mohammed", "given" : "Shabaz", "non-dropping-particle" : "", "parse-names" : false, "suffix" : "" }, { "dropping-particle" : "", "family" : "Heck", "given" : "Albert J R", "non-dropping-particle" : "", "parse-names" : false, "suffix" : "" }, { "dropping-particle" : "", "family" : "Pevzner", "given" : "Pavel A", "non-dropping-particle" : "", "parse-names" : false, "suffix" : "" } ], "container-title" : "Molecular &amp; Cellular Proteomics", "id" : "ITEM-1", "issue" : "12", "issued" : { "date-parts" : [ [ "2010" ] ] }, "page" : "2840-2852", "title" : "The generating function of CID, ETD, and CID/ETD pairs of tandem mass spectra: applications to database search.", "type" : "article-journal", "volume" : "9" }, "uris" : [ "http://www.mendeley.com/documents/?uuid=a43eede2-4249-422c-9359-56ac04ded8a6" ] } ], "mendeley" : { "previouslyFormattedCitation" : "&lt;sup&gt;3&lt;/sup&gt;" }, "properties" : { "noteIndex" : 0 }, "schema" : "https://github.com/citation-style-language/schema/raw/master/csl-citation.json" }</w:instrText>
      </w:r>
      <w:r>
        <w:fldChar w:fldCharType="separate"/>
      </w:r>
      <w:r w:rsidR="00FB599D" w:rsidRPr="00FB599D">
        <w:rPr>
          <w:noProof/>
          <w:vertAlign w:val="superscript"/>
        </w:rPr>
        <w:t>3</w:t>
      </w:r>
      <w:r>
        <w:fldChar w:fldCharType="end"/>
      </w:r>
      <w:r>
        <w:t xml:space="preserve"> against the 6 target proteins and known contaminants with a spectrum-level false discovery rate of 1% (see Supplemental Materials for parameters used for MS-GFDB).</w:t>
      </w:r>
      <w:r w:rsidR="00CE3790">
        <w:t xml:space="preserve"> </w:t>
      </w:r>
      <w:r>
        <w:t xml:space="preserve">As part of the Meta-SPS pipeline, high-resolution MS/MS peaks were first </w:t>
      </w:r>
      <w:proofErr w:type="spellStart"/>
      <w:r>
        <w:t>deconvoluted</w:t>
      </w:r>
      <w:proofErr w:type="spellEnd"/>
      <w:r>
        <w:t xml:space="preserve"> such that all peaks were converted to charge </w:t>
      </w:r>
      <w:r w:rsidR="00CE3790">
        <w:t>one</w:t>
      </w:r>
      <w:r>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fldChar w:fldCharType="separate"/>
      </w:r>
      <w:r w:rsidR="00FB599D" w:rsidRPr="00FB599D">
        <w:rPr>
          <w:noProof/>
          <w:vertAlign w:val="superscript"/>
        </w:rPr>
        <w:t>29</w:t>
      </w:r>
      <w:r>
        <w:fldChar w:fldCharType="end"/>
      </w:r>
      <w:r>
        <w:t xml:space="preserve">. </w:t>
      </w:r>
      <w:r w:rsidRPr="0071092D">
        <w:rPr>
          <w:rFonts w:cstheme="minorHAnsi"/>
        </w:rPr>
        <w:t xml:space="preserve">The following notation is used below: a peptide MS/MS spectrum </w:t>
      </w:r>
      <m:oMath>
        <m:r>
          <w:rPr>
            <w:rFonts w:ascii="Cambria Math" w:hAnsi="Cambria Math" w:cstheme="minorHAnsi"/>
          </w:rPr>
          <w:lastRenderedPageBreak/>
          <m:t>S</m:t>
        </m:r>
      </m:oMath>
      <w:r w:rsidRPr="0071092D">
        <w:rPr>
          <w:rFonts w:cstheme="minorHAnsi"/>
        </w:rPr>
        <w:t xml:space="preserve"> is defined as a collection of peaks where each peak </w:t>
      </w:r>
      <m:oMath>
        <m:r>
          <w:rPr>
            <w:rFonts w:ascii="Cambria Math" w:hAnsi="Cambria Math" w:cstheme="minorHAnsi"/>
          </w:rPr>
          <m:t>p∈S</m:t>
        </m:r>
      </m:oMath>
      <w:r w:rsidRPr="0071092D">
        <w:rPr>
          <w:rFonts w:cstheme="minorHAnsi"/>
        </w:rPr>
        <w:t xml:space="preserve"> </w:t>
      </w:r>
      <w:r>
        <w:rPr>
          <w:rFonts w:cstheme="minorHAnsi"/>
        </w:rPr>
        <w:t>has</w:t>
      </w:r>
      <w:r w:rsidRPr="0071092D">
        <w:rPr>
          <w:rFonts w:cstheme="minorHAnsi"/>
        </w:rPr>
        <w:t xml:space="preserve"> mass </w:t>
      </w:r>
      <m:oMath>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p</m:t>
            </m:r>
          </m:e>
        </m:d>
      </m:oMath>
      <w:r w:rsidRPr="0071092D">
        <w:rPr>
          <w:rFonts w:cstheme="minorHAnsi"/>
        </w:rPr>
        <w:t xml:space="preserve"> </w:t>
      </w:r>
      <w:r>
        <w:rPr>
          <w:rFonts w:cstheme="minorHAnsi"/>
        </w:rPr>
        <w:t>and</w:t>
      </w:r>
      <w:r w:rsidRPr="0071092D">
        <w:rPr>
          <w:rFonts w:cstheme="minorHAnsi"/>
        </w:rPr>
        <w:t xml:space="preserve"> intensity </w:t>
      </w:r>
      <w:proofErr w:type="spellStart"/>
      <m:oMath>
        <m:r>
          <m:rPr>
            <m:nor/>
          </m:rPr>
          <w:rPr>
            <w:rFonts w:cstheme="minorHAnsi"/>
          </w:rPr>
          <m:t>i</m:t>
        </m:r>
        <w:proofErr w:type="spellEnd"/>
        <m:d>
          <m:dPr>
            <m:begChr m:val="["/>
            <m:endChr m:val="]"/>
            <m:ctrlPr>
              <w:rPr>
                <w:rFonts w:ascii="Cambria Math" w:hAnsi="Cambria Math" w:cstheme="minorHAnsi"/>
                <w:i/>
              </w:rPr>
            </m:ctrlPr>
          </m:dPr>
          <m:e>
            <m:r>
              <w:rPr>
                <w:rFonts w:ascii="Cambria Math" w:hAnsi="Cambria Math" w:cstheme="minorHAnsi"/>
              </w:rPr>
              <m:t>p</m:t>
            </m:r>
          </m:e>
        </m:d>
      </m:oMath>
      <w:r w:rsidRPr="0071092D">
        <w:rPr>
          <w:rFonts w:cstheme="minorHAnsi"/>
        </w:rPr>
        <w:t xml:space="preserve">. The parent mass </w:t>
      </w:r>
      <m:oMath>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oMath>
      <w:r w:rsidRPr="0071092D">
        <w:rPr>
          <w:rFonts w:cstheme="minorHAnsi"/>
        </w:rPr>
        <w:t xml:space="preserve"> is the cumulative mass of all </w:t>
      </w:r>
      <w:r w:rsidR="00CE3790">
        <w:rPr>
          <w:rFonts w:cstheme="minorHAnsi"/>
        </w:rPr>
        <w:t>amino acids</w:t>
      </w:r>
      <w:r w:rsidRPr="0071092D">
        <w:rPr>
          <w:rFonts w:cstheme="minorHAnsi"/>
        </w:rPr>
        <w:t xml:space="preserve"> in the peptide sequence and the precursor charge </w:t>
      </w:r>
      <m:oMath>
        <m:r>
          <m:rPr>
            <m:nor/>
          </m:rPr>
          <w:rPr>
            <w:rFonts w:cstheme="minorHAnsi"/>
          </w:rPr>
          <m:t>Z</m:t>
        </m:r>
        <m:d>
          <m:dPr>
            <m:begChr m:val="["/>
            <m:endChr m:val="]"/>
            <m:ctrlPr>
              <w:rPr>
                <w:rFonts w:ascii="Cambria Math" w:hAnsi="Cambria Math" w:cstheme="minorHAnsi"/>
                <w:i/>
              </w:rPr>
            </m:ctrlPr>
          </m:dPr>
          <m:e>
            <m:r>
              <w:rPr>
                <w:rFonts w:ascii="Cambria Math" w:hAnsi="Cambria Math" w:cstheme="minorHAnsi"/>
              </w:rPr>
              <m:t>S</m:t>
            </m:r>
          </m:e>
        </m:d>
      </m:oMath>
      <w:r w:rsidRPr="0071092D">
        <w:rPr>
          <w:rFonts w:cstheme="minorHAnsi"/>
        </w:rPr>
        <w:t xml:space="preserve"> is the charge of the peptide </w:t>
      </w:r>
      <w:r w:rsidR="00CE3790">
        <w:rPr>
          <w:rFonts w:cstheme="minorHAnsi"/>
        </w:rPr>
        <w:t xml:space="preserve">precursor </w:t>
      </w:r>
      <w:r w:rsidRPr="0071092D">
        <w:rPr>
          <w:rFonts w:cstheme="minorHAnsi"/>
        </w:rPr>
        <w:t>ion.</w:t>
      </w:r>
    </w:p>
    <w:p w:rsidR="008D4223" w:rsidRPr="008B4BB3" w:rsidRDefault="008D4223" w:rsidP="008D4223">
      <w:pPr>
        <w:pStyle w:val="Heading2"/>
      </w:pPr>
      <w:proofErr w:type="spellStart"/>
      <w:r>
        <w:t>PepNovo</w:t>
      </w:r>
      <w:proofErr w:type="spellEnd"/>
      <w:r w:rsidRPr="00A130A1">
        <w:rPr>
          <w:vertAlign w:val="superscript"/>
        </w:rPr>
        <w:t>+</w:t>
      </w:r>
      <w:r>
        <w:t xml:space="preserve"> Training</w:t>
      </w:r>
    </w:p>
    <w:p w:rsidR="008D4223" w:rsidRDefault="008D4223" w:rsidP="008D4223">
      <w:pPr>
        <w:rPr>
          <w:rFonts w:cs="Times"/>
        </w:rPr>
      </w:pPr>
      <w:r>
        <w:t>Rather than processing MS/MS spectra directly, Meta-SPS uses PepNovo</w:t>
      </w:r>
      <w:r w:rsidRPr="00BE51BA">
        <w:rPr>
          <w:vertAlign w:val="superscript"/>
        </w:rPr>
        <w:t>+</w:t>
      </w:r>
      <w:r>
        <w:fldChar w:fldCharType="begin" w:fldLock="1"/>
      </w:r>
      <w:r w:rsidR="00FB599D">
        <w:instrText>ADDIN CSL_CITATION { "citationItems" : [ { "id" : "ITEM-1", "itemData" : { "DOI" : "10.1021/pr800307m", "abstract" : "The recent proliferation of novel mass spectrometers such as Fourier transform, QTOF, and OrbiTrap marks a transition into the era of precision mass spectrometry, providing a 2 orders of magnitude boost to the mass resolution, as compared to low-precision ion-trap detectors. We investigate peptide de novo sequencing by precision mass spectrometry and explore some of the differences when compared to analysis of low-precision data. We demonstrate how the dramatically improved performance of de novo sequencing with precision mass spectrometry paves the way for novel approaches to peptide identification that are based on direct sequence lookups, rather than comparisons of spectra to a database. With the direct sequence lookup, it is not only possible to search a database very efficiently, but also to use the database in novel ways, such as searching for products of alternative splicing or products of fusion proteins in cancer. Our de novo sequencing software is available for download at http://peptide.ucsd.edu/.", "author" : [ { "dropping-particle" : "", "family" : "Frank", "given" : "A M", "non-dropping-particle" : "", "parse-names" : false, "suffix" : "" }, { "dropping-particle" : "", "family" : "Savitski", "given" : "M M", "non-dropping-particle" : "", "parse-names" : false, "suffix" : "" }, { "dropping-particle" : "", "family" : "Nielsen", "given" : "M L", "non-dropping-particle" : "", "parse-names" : false, "suffix" : "" }, { "dropping-particle" : "", "family" : "Zubarev", "given" : "R A", "non-dropping-particle" : "", "parse-names" : false, "suffix" : "" }, { "dropping-particle" : "", "family" : "Pevzner", "given" : "P A", "non-dropping-particle" : "", "parse-names" : false, "suffix" : "" } ], "container-title" : "Journal of Proteome Research", "id" : "ITEM-1", "issue" : "1", "issued" : { "date-parts" : [ [ "2007" ] ] }, "page" : "114-123", "title" : "De novo peptide sequencing and identification with precision mass spectrometry", "type" : "article-journal", "volume" : "6" }, "uris" : [ "http://www.mendeley.com/documents/?uuid=5551cca7-a5a7-43a9-b17d-28414ec59473" ] } ], "mendeley" : { "previouslyFormattedCitation" : "&lt;sup&gt;16&lt;/sup&gt;" }, "properties" : { "noteIndex" : 0 }, "schema" : "https://github.com/citation-style-language/schema/raw/master/csl-citation.json" }</w:instrText>
      </w:r>
      <w:r>
        <w:fldChar w:fldCharType="separate"/>
      </w:r>
      <w:r w:rsidR="00FB599D" w:rsidRPr="00FB599D">
        <w:rPr>
          <w:noProof/>
          <w:vertAlign w:val="superscript"/>
        </w:rPr>
        <w:t>16</w:t>
      </w:r>
      <w:r>
        <w:fldChar w:fldCharType="end"/>
      </w:r>
      <w:r>
        <w:t xml:space="preserve"> to interpret MS/MS fragmentation patterns and convert MS/MS spectra into </w:t>
      </w:r>
      <w:r w:rsidRPr="0071092D">
        <w:rPr>
          <w:rFonts w:cstheme="minorHAnsi"/>
        </w:rPr>
        <w:t>PRM (prefix residue mass) spectra where peak intensities are replaced with log-likelihood scores</w:t>
      </w:r>
      <w:r>
        <w:rPr>
          <w:rFonts w:cstheme="minorHAnsi"/>
        </w:rPr>
        <w:t xml:space="preserve"> and peak masses are replaced by PRMs</w:t>
      </w:r>
      <w:r w:rsidR="00CE3790">
        <w:rPr>
          <w:rFonts w:cstheme="minorHAnsi"/>
        </w:rPr>
        <w:fldChar w:fldCharType="begin" w:fldLock="1"/>
      </w:r>
      <w:r w:rsidR="00FB599D">
        <w:rPr>
          <w:rFonts w:cstheme="minorHAnsi"/>
        </w:rPr>
        <w:instrText>ADDIN CSL_CITATION { "citationItems" : [ { "id" : "ITEM-1", "itemData" : { "DOI" : "10.1089/106652799318300", "abstract" : "Peptide sequencing via tandem mass spectrometry (MS/MS) is one of the most powerful tools in proteomics for identifying proteins. Because complete genome sequences are accumulating rapidly, the recent trend in interpretation of MS/MS spectra has been database search. However, de novo MS/MS spectral interpretation remains an open problem typically involving manual interpretation by expert mass spectrometrists. We have developed a new algorithm, SHERENGA, for de novo interpretation that automatically learns fragment ion types and intensity thresholds from a collection of test spectra generated from any type of mass spectrometer. The test data are used to construct optimal path scoring in the graph representations of MS/MS spectra. A ranked list of high scoring paths corresponds to potential peptide sequences. SHERENGA is most useful for interpreting sequences of peptides resulting from unknown proteins and for validating the results of database search algorithms in fully automated, high-throughput peptide sequencing.", "author" : [ { "dropping-particle" : "", "family" : "Danc\u00edk", "given" : "V", "non-dropping-particle" : "", "parse-names" : false, "suffix" : "" }, { "dropping-particle" : "", "family" : "Addona", "given" : "T a", "non-dropping-particle" : "", "parse-names" : false, "suffix" : "" }, { "dropping-particle" : "", "family" : "Clauser", "given" : "K R", "non-dropping-particle" : "", "parse-names" : false, "suffix" : "" }, { "dropping-particle" : "", "family" : "Vath", "given" : "J E", "non-dropping-particle" : "", "parse-names" : false, "suffix" : "" }, { "dropping-particle" : "", "family" : "Pevzner", "given" : "P a", "non-dropping-particle" : "", "parse-names" : false, "suffix" : "" } ], "container-title" : "Journal of Computational Biology", "id" : "ITEM-1", "issue" : "3-4", "issued" : { "date-parts" : [ [ "1999" ] ] }, "page" : "327-42", "title" : "De novo peptide sequencing via tandem mass spectrometry.", "type" : "article-journal", "volume" : "6" }, "uris" : [ "http://www.mendeley.com/documents/?uuid=ecd05482-5998-4650-b0d8-65f078c15169" ] } ], "mendeley" : { "previouslyFormattedCitation" : "&lt;sup&gt;38&lt;/sup&gt;" }, "properties" : { "noteIndex" : 0 }, "schema" : "https://github.com/citation-style-language/schema/raw/master/csl-citation.json" }</w:instrText>
      </w:r>
      <w:r w:rsidR="00CE3790">
        <w:rPr>
          <w:rFonts w:cstheme="minorHAnsi"/>
        </w:rPr>
        <w:fldChar w:fldCharType="separate"/>
      </w:r>
      <w:r w:rsidR="00FB599D" w:rsidRPr="00FB599D">
        <w:rPr>
          <w:rFonts w:cstheme="minorHAnsi"/>
          <w:noProof/>
          <w:vertAlign w:val="superscript"/>
        </w:rPr>
        <w:t>38</w:t>
      </w:r>
      <w:r w:rsidR="00CE3790">
        <w:rPr>
          <w:rFonts w:cstheme="minorHAnsi"/>
        </w:rPr>
        <w:fldChar w:fldCharType="end"/>
      </w:r>
      <w:r w:rsidR="00E73F8B">
        <w:rPr>
          <w:rFonts w:cstheme="minorHAnsi"/>
        </w:rPr>
        <w:t>, or Prefix-Residue Masses</w:t>
      </w:r>
      <w:r>
        <w:rPr>
          <w:rFonts w:cstheme="minorHAnsi"/>
        </w:rPr>
        <w:t xml:space="preserve"> (</w:t>
      </w:r>
      <w:r w:rsidRPr="0071092D">
        <w:rPr>
          <w:rFonts w:cstheme="minorHAnsi"/>
        </w:rPr>
        <w:t>cumulative amino acid masses of N-term prefixes of the peptide sequence</w:t>
      </w:r>
      <w:r>
        <w:rPr>
          <w:rFonts w:cstheme="minorHAnsi"/>
        </w:rPr>
        <w:t xml:space="preserve">). Peak scores combine evidence supporting peptide </w:t>
      </w:r>
      <w:r w:rsidRPr="00040631">
        <w:rPr>
          <w:rFonts w:cstheme="minorHAnsi"/>
          <w:i/>
        </w:rPr>
        <w:t>breaks</w:t>
      </w:r>
      <w:r>
        <w:rPr>
          <w:rFonts w:cstheme="minorHAnsi"/>
        </w:rPr>
        <w:t xml:space="preserve"> (</w:t>
      </w:r>
      <w:r w:rsidRPr="00040631">
        <w:rPr>
          <w:rFonts w:cstheme="minorHAnsi"/>
        </w:rPr>
        <w:t>observed cleavages along the peptide backbone, supported by either N- or C-terminal fragments</w:t>
      </w:r>
      <w:r>
        <w:rPr>
          <w:rFonts w:cstheme="minorHAnsi"/>
        </w:rPr>
        <w:t xml:space="preserve">). N/C-terminal fragments may be observed by </w:t>
      </w:r>
      <m:oMath>
        <m:r>
          <w:rPr>
            <w:rFonts w:ascii="Cambria Math" w:hAnsi="Cambria Math" w:cstheme="minorHAnsi"/>
          </w:rPr>
          <m:t>b</m:t>
        </m:r>
      </m:oMath>
      <w:r>
        <w:rPr>
          <w:rFonts w:cstheme="minorHAnsi"/>
        </w:rPr>
        <w:t>/</w:t>
      </w:r>
      <m:oMath>
        <m:r>
          <w:rPr>
            <w:rFonts w:ascii="Cambria Math" w:hAnsi="Cambria Math" w:cstheme="minorHAnsi"/>
          </w:rPr>
          <m:t>y</m:t>
        </m:r>
      </m:oMath>
      <w:r w:rsidR="003E5E65">
        <w:rPr>
          <w:rFonts w:cstheme="minorHAnsi"/>
        </w:rPr>
        <w:t xml:space="preserve"> ions in CID/HCD and by</w:t>
      </w:r>
      <w:r>
        <w:rPr>
          <w:rFonts w:cstheme="minorHAnsi"/>
        </w:rPr>
        <w:t xml:space="preserve"> </w:t>
      </w:r>
      <m:oMath>
        <m:r>
          <w:rPr>
            <w:rFonts w:ascii="Cambria Math" w:hAnsi="Cambria Math" w:cstheme="minorHAnsi"/>
          </w:rPr>
          <m:t>c</m:t>
        </m:r>
      </m:oMath>
      <w:r>
        <w:rPr>
          <w:rFonts w:cstheme="minorHAnsi"/>
        </w:rPr>
        <w:t>/</w:t>
      </w:r>
      <m:oMath>
        <m:r>
          <w:rPr>
            <w:rFonts w:ascii="Cambria Math" w:hAnsi="Cambria Math" w:cstheme="minorHAnsi"/>
          </w:rPr>
          <m:t>z</m:t>
        </m:r>
      </m:oMath>
      <w:r>
        <w:rPr>
          <w:rFonts w:cs="Times"/>
        </w:rPr>
        <w:t>°</w:t>
      </w:r>
      <w:r>
        <w:rPr>
          <w:rFonts w:cstheme="minorHAnsi"/>
        </w:rPr>
        <w:t>/</w:t>
      </w:r>
      <m:oMath>
        <m:r>
          <w:rPr>
            <w:rFonts w:ascii="Cambria Math" w:hAnsi="Cambria Math" w:cstheme="minorHAnsi"/>
          </w:rPr>
          <m:t>z</m:t>
        </m:r>
      </m:oMath>
      <w:r>
        <w:rPr>
          <w:rFonts w:cs="Times"/>
        </w:rPr>
        <w:t>°±</w:t>
      </w:r>
      <w:r>
        <w:rPr>
          <w:rFonts w:cstheme="minorHAnsi"/>
        </w:rPr>
        <w:t>H</w:t>
      </w:r>
      <w:r>
        <w:rPr>
          <w:rFonts w:cstheme="minorHAnsi"/>
        </w:rPr>
        <w:fldChar w:fldCharType="begin" w:fldLock="1"/>
      </w:r>
      <w:r w:rsidR="00FB599D">
        <w:rPr>
          <w:rFonts w:cstheme="minorHAnsi"/>
        </w:rPr>
        <w:instrText>ADDIN CSL_CITATION { "citationItems" : [ { "id" : "ITEM-1", "itemData" : { "DOI" : "10.1016/j.jasms.2006.09.008", "abstract" : "Hydrogen rearrangement is an important process in radical chemistry. A high degree of H. rearrangement to and from z. ionic fragments (combined occurrence frequency 47% compared with that of z.) is confirmed in analysis of 15,000 tandem mass spectra of tryptic peptides obtained with electron capture dissociation (ECD), including previously unreported double H. losses. Consistent with the radical character of H. abstraction, the residue determining the formation rate of z' = z. + H. species is found to be the N-terminal residue in z. species. The size of the complementary c(m)' fragment turned out to be another important factor, with z' species dominating over z. ions for m &lt; or = 6. The H. atom was found to be abstracted from the side chains as well as from alpha-carbon groups of residues composing the c' species, with Gln and His in the c' fragment promoting H. donation and Asp and Ala opposing it. Ab initio calculations of formation energies of .A radicals (A is an amino acid) confirmed that the main driving force for H. abstraction by z. is the process exothermicity. No valid correlation was found between the NC(alpha) bond strength and the frequency of this bond cleavage, indicating that other factors than thermochemistry are responsible for directing the site of ECD cleavage. Understanding hydrogen attachment to and loss from ECD fragments should facilitate automatic interpretation ECD mass spectra in protein identification and characterization, including de novo sequencing.", "author" : [ { "dropping-particle" : "", "family" : "Savitski", "given" : "Mikhail M", "non-dropping-particle" : "", "parse-names" : false, "suffix" : "" }, { "dropping-particle" : "", "family" : "Kjeldsen", "given" : "Frank", "non-dropping-particle" : "", "parse-names" : false, "suffix" : "" }, { "dropping-particle" : "", "family" : "Nielsen", "given" : "Michael L", "non-dropping-particle" : "", "parse-names" : false, "suffix" : "" }, { "dropping-particle" : "", "family" : "Zubarev", "given" : "Roman A", "non-dropping-particle" : "", "parse-names" : false, "suffix" : "" } ], "container-title" : "Journal of the American Society for Mass Spectrometry", "id" : "ITEM-1", "issue" : "1", "issued" : { "date-parts" : [ [ "2007" ] ] }, "page" : "113-20", "title" : "Hydrogen rearrangement to and from radical z fragments in electron capture dissociation of peptides.", "type" : "article-journal", "volume" : "18" }, "uris" : [ "http://www.mendeley.com/documents/?uuid=75286238-42ef-496b-9269-8d6be9eb1bad" ] } ], "mendeley" : { "previouslyFormattedCitation" : "&lt;sup&gt;39&lt;/sup&gt;" }, "properties" : { "noteIndex" : 0 }, "schema" : "https://github.com/citation-style-language/schema/raw/master/csl-citation.json" }</w:instrText>
      </w:r>
      <w:r>
        <w:rPr>
          <w:rFonts w:cstheme="minorHAnsi"/>
        </w:rPr>
        <w:fldChar w:fldCharType="separate"/>
      </w:r>
      <w:r w:rsidR="00FB599D" w:rsidRPr="00FB599D">
        <w:rPr>
          <w:rFonts w:cstheme="minorHAnsi"/>
          <w:noProof/>
          <w:vertAlign w:val="superscript"/>
        </w:rPr>
        <w:t>39</w:t>
      </w:r>
      <w:r>
        <w:rPr>
          <w:rFonts w:cstheme="minorHAnsi"/>
        </w:rPr>
        <w:fldChar w:fldCharType="end"/>
      </w:r>
      <w:r>
        <w:rPr>
          <w:rFonts w:cstheme="minorHAnsi"/>
        </w:rPr>
        <w:t xml:space="preserve"> ions in ETD.</w:t>
      </w:r>
      <w:r>
        <w:rPr>
          <w:rFonts w:cs="Times"/>
        </w:rPr>
        <w:t xml:space="preserve"> Because complementarity between </w:t>
      </w:r>
      <m:oMath>
        <m:r>
          <w:rPr>
            <w:rFonts w:ascii="Cambria Math" w:hAnsi="Cambria Math" w:cstheme="minorHAnsi"/>
          </w:rPr>
          <m:t>b</m:t>
        </m:r>
      </m:oMath>
      <w:r>
        <w:rPr>
          <w:rFonts w:cstheme="minorHAnsi"/>
        </w:rPr>
        <w:t>/</w:t>
      </w:r>
      <m:oMath>
        <m:r>
          <w:rPr>
            <w:rFonts w:ascii="Cambria Math" w:hAnsi="Cambria Math" w:cstheme="minorHAnsi"/>
          </w:rPr>
          <m:t>y</m:t>
        </m:r>
      </m:oMath>
      <w:r>
        <w:rPr>
          <w:rFonts w:cstheme="minorHAnsi"/>
        </w:rPr>
        <w:t xml:space="preserve"> and </w:t>
      </w:r>
      <m:oMath>
        <m:r>
          <w:rPr>
            <w:rFonts w:ascii="Cambria Math" w:hAnsi="Cambria Math" w:cstheme="minorHAnsi"/>
          </w:rPr>
          <m:t>c</m:t>
        </m:r>
      </m:oMath>
      <w:r>
        <w:rPr>
          <w:rFonts w:cstheme="minorHAnsi"/>
        </w:rPr>
        <w:t>/</w:t>
      </w:r>
      <m:oMath>
        <m:r>
          <w:rPr>
            <w:rFonts w:ascii="Cambria Math" w:hAnsi="Cambria Math" w:cstheme="minorHAnsi"/>
          </w:rPr>
          <m:t>z</m:t>
        </m:r>
      </m:oMath>
      <w:r>
        <w:rPr>
          <w:rFonts w:cs="Times"/>
        </w:rPr>
        <w:t>°</w:t>
      </w:r>
      <w:r>
        <w:rPr>
          <w:rFonts w:cstheme="minorHAnsi"/>
        </w:rPr>
        <w:t xml:space="preserve"> ions can cause</w:t>
      </w:r>
      <w:r>
        <w:rPr>
          <w:rFonts w:cs="Times"/>
        </w:rPr>
        <w:t xml:space="preserve"> C-terminal MS/MS ions to be misinterpreted as N-terminal ions</w:t>
      </w:r>
      <w:r>
        <w:rPr>
          <w:rFonts w:cstheme="minorHAnsi"/>
        </w:rPr>
        <w:t xml:space="preserve">, PRM spectra also typically contain many </w:t>
      </w:r>
      <w:r w:rsidRPr="0071092D">
        <w:rPr>
          <w:rFonts w:cstheme="minorHAnsi"/>
        </w:rPr>
        <w:t xml:space="preserve">SRMs, </w:t>
      </w:r>
      <w:r w:rsidR="00E73F8B">
        <w:rPr>
          <w:rFonts w:cstheme="minorHAnsi"/>
        </w:rPr>
        <w:t>or Suffix-Residue Masses (</w:t>
      </w:r>
      <w:r w:rsidRPr="0071092D">
        <w:rPr>
          <w:rFonts w:cstheme="minorHAnsi"/>
        </w:rPr>
        <w:t>cumulative amino acid masses of C-term</w:t>
      </w:r>
      <w:r>
        <w:rPr>
          <w:rFonts w:cstheme="minorHAnsi"/>
        </w:rPr>
        <w:t>inal</w:t>
      </w:r>
      <w:r w:rsidRPr="0071092D">
        <w:rPr>
          <w:rFonts w:cstheme="minorHAnsi"/>
        </w:rPr>
        <w:t xml:space="preserve"> suffixes of the peptide sequence</w:t>
      </w:r>
      <w:r w:rsidR="00E73F8B">
        <w:rPr>
          <w:rFonts w:cstheme="minorHAnsi"/>
        </w:rPr>
        <w:t>)</w:t>
      </w:r>
      <w:r>
        <w:rPr>
          <w:rFonts w:cs="Times"/>
        </w:rPr>
        <w:t>.</w:t>
      </w:r>
      <w:r w:rsidR="00E73F8B">
        <w:rPr>
          <w:rFonts w:cs="Times"/>
        </w:rPr>
        <w:t xml:space="preserve"> </w:t>
      </w:r>
      <w:r w:rsidR="00492527">
        <w:rPr>
          <w:rFonts w:cs="Times"/>
        </w:rPr>
        <w:t>This approach considers peaks in PRM spectra as both PRMs and SRMs because s</w:t>
      </w:r>
      <w:r w:rsidR="00E73F8B">
        <w:rPr>
          <w:rFonts w:cs="Times"/>
        </w:rPr>
        <w:t>ome spectra may contain predominantly SRMs</w:t>
      </w:r>
      <w:r w:rsidR="00492527">
        <w:rPr>
          <w:rFonts w:cs="Times"/>
        </w:rPr>
        <w:t xml:space="preserve"> and on average they </w:t>
      </w:r>
      <w:r w:rsidR="00E73F8B">
        <w:rPr>
          <w:rFonts w:cs="Times"/>
        </w:rPr>
        <w:t>make up 30-40% of all true PRMs or SRMs</w:t>
      </w:r>
      <w:r w:rsidR="00492527">
        <w:rPr>
          <w:rFonts w:cs="Times"/>
        </w:rPr>
        <w:t>.</w:t>
      </w:r>
    </w:p>
    <w:p w:rsidR="008D4223" w:rsidRDefault="008D4223" w:rsidP="00D618F6">
      <w:pPr>
        <w:pStyle w:val="TAMainText"/>
        <w:ind w:firstLine="360"/>
      </w:pPr>
      <w:r>
        <w:t xml:space="preserve">In previous work, high-resolution CID and HCD MS/MS spectra were scored with a </w:t>
      </w:r>
      <w:proofErr w:type="spellStart"/>
      <w:r>
        <w:t>PepNovo</w:t>
      </w:r>
      <w:proofErr w:type="spellEnd"/>
      <w:r w:rsidRPr="00C22F82">
        <w:rPr>
          <w:vertAlign w:val="superscript"/>
        </w:rPr>
        <w:t>+</w:t>
      </w:r>
      <w:r>
        <w:t xml:space="preserve"> scoring model </w:t>
      </w:r>
      <w:r w:rsidR="00946073">
        <w:t>that was not trained to process</w:t>
      </w:r>
      <w:r>
        <w:t xml:space="preserve"> deconvolut</w:t>
      </w:r>
      <w:r w:rsidR="00946073">
        <w:t>ed</w:t>
      </w:r>
      <w:r>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fldChar w:fldCharType="separate"/>
      </w:r>
      <w:r w:rsidR="00FB599D" w:rsidRPr="00FB599D">
        <w:rPr>
          <w:noProof/>
          <w:vertAlign w:val="superscript"/>
        </w:rPr>
        <w:t>29</w:t>
      </w:r>
      <w:r>
        <w:fldChar w:fldCharType="end"/>
      </w:r>
      <w:r w:rsidR="00946073">
        <w:t xml:space="preserve"> spectra</w:t>
      </w:r>
      <w:r w:rsidR="003E5E65">
        <w:t xml:space="preserve"> and </w:t>
      </w:r>
      <w:r w:rsidR="003E5E65" w:rsidRPr="00492527">
        <w:rPr>
          <w:szCs w:val="24"/>
        </w:rPr>
        <w:t>t</w:t>
      </w:r>
      <w:r w:rsidRPr="00492527">
        <w:rPr>
          <w:szCs w:val="24"/>
        </w:rPr>
        <w:t xml:space="preserve">here was no </w:t>
      </w:r>
      <w:proofErr w:type="spellStart"/>
      <w:r w:rsidRPr="00492527">
        <w:rPr>
          <w:szCs w:val="24"/>
        </w:rPr>
        <w:t>PepNovo</w:t>
      </w:r>
      <w:proofErr w:type="spellEnd"/>
      <w:r w:rsidRPr="00492527">
        <w:rPr>
          <w:szCs w:val="24"/>
          <w:vertAlign w:val="superscript"/>
        </w:rPr>
        <w:t>+</w:t>
      </w:r>
      <w:r w:rsidR="003E5E65" w:rsidRPr="00492527">
        <w:rPr>
          <w:szCs w:val="24"/>
        </w:rPr>
        <w:t xml:space="preserve"> scoring model for ETD. </w:t>
      </w:r>
      <w:r w:rsidR="00946073">
        <w:rPr>
          <w:szCs w:val="24"/>
        </w:rPr>
        <w:t>In training the new models, w</w:t>
      </w:r>
      <w:r w:rsidR="002A7D55">
        <w:rPr>
          <w:szCs w:val="24"/>
        </w:rPr>
        <w:t xml:space="preserve">e </w:t>
      </w:r>
      <w:proofErr w:type="spellStart"/>
      <w:r w:rsidR="002A7D55">
        <w:rPr>
          <w:szCs w:val="24"/>
        </w:rPr>
        <w:t>deco</w:t>
      </w:r>
      <w:r w:rsidR="00492527">
        <w:rPr>
          <w:szCs w:val="24"/>
        </w:rPr>
        <w:t>n</w:t>
      </w:r>
      <w:r w:rsidR="002A7D55">
        <w:rPr>
          <w:szCs w:val="24"/>
        </w:rPr>
        <w:t>v</w:t>
      </w:r>
      <w:r w:rsidR="00492527">
        <w:rPr>
          <w:szCs w:val="24"/>
        </w:rPr>
        <w:t>oluted</w:t>
      </w:r>
      <w:proofErr w:type="spellEnd"/>
      <w:r w:rsidR="00492527">
        <w:rPr>
          <w:szCs w:val="24"/>
        </w:rPr>
        <w:t xml:space="preserve"> the training </w:t>
      </w:r>
      <w:r w:rsidR="002A7D55">
        <w:rPr>
          <w:szCs w:val="24"/>
        </w:rPr>
        <w:t xml:space="preserve">spectra because </w:t>
      </w:r>
      <w:proofErr w:type="spellStart"/>
      <w:r w:rsidR="00492527" w:rsidRPr="00492527">
        <w:rPr>
          <w:szCs w:val="24"/>
        </w:rPr>
        <w:t>PepNovo</w:t>
      </w:r>
      <w:proofErr w:type="spellEnd"/>
      <w:r w:rsidR="00492527" w:rsidRPr="00492527">
        <w:rPr>
          <w:szCs w:val="24"/>
          <w:vertAlign w:val="superscript"/>
        </w:rPr>
        <w:t>+</w:t>
      </w:r>
      <w:r w:rsidR="00492527" w:rsidRPr="00492527">
        <w:rPr>
          <w:szCs w:val="24"/>
        </w:rPr>
        <w:t xml:space="preserve"> was optimized to analyze charge 2 and 3 </w:t>
      </w:r>
      <w:proofErr w:type="spellStart"/>
      <w:r w:rsidR="00492527" w:rsidRPr="00492527">
        <w:rPr>
          <w:szCs w:val="24"/>
        </w:rPr>
        <w:t>tryptic</w:t>
      </w:r>
      <w:proofErr w:type="spellEnd"/>
      <w:r w:rsidR="00492527" w:rsidRPr="00492527">
        <w:rPr>
          <w:szCs w:val="24"/>
        </w:rPr>
        <w:t xml:space="preserve"> CID spectra, and thus does not give enough weight to MS/MS peaks of charge 3 or higher in </w:t>
      </w:r>
      <w:r w:rsidR="00492527" w:rsidRPr="00492527">
        <w:rPr>
          <w:szCs w:val="24"/>
        </w:rPr>
        <w:lastRenderedPageBreak/>
        <w:t xml:space="preserve">spectra from </w:t>
      </w:r>
      <w:r w:rsidR="00946073">
        <w:rPr>
          <w:szCs w:val="24"/>
        </w:rPr>
        <w:t xml:space="preserve">precursors of </w:t>
      </w:r>
      <w:proofErr w:type="gramStart"/>
      <w:r w:rsidR="002A7D55">
        <w:rPr>
          <w:szCs w:val="24"/>
        </w:rPr>
        <w:t xml:space="preserve">charge </w:t>
      </w:r>
      <w:proofErr w:type="gramEnd"/>
      <m:oMath>
        <m:r>
          <w:rPr>
            <w:rFonts w:ascii="Cambria Math" w:hAnsi="Cambria Math"/>
            <w:szCs w:val="24"/>
          </w:rPr>
          <m:t>&gt;3</m:t>
        </m:r>
      </m:oMath>
      <w:r w:rsidR="00492527" w:rsidRPr="00492527">
        <w:rPr>
          <w:szCs w:val="24"/>
        </w:rPr>
        <w:t xml:space="preserve">. </w:t>
      </w:r>
      <w:r w:rsidR="003E5E65" w:rsidRPr="00492527">
        <w:rPr>
          <w:szCs w:val="24"/>
        </w:rPr>
        <w:t>Here</w:t>
      </w:r>
      <w:r w:rsidRPr="00492527">
        <w:rPr>
          <w:szCs w:val="24"/>
        </w:rPr>
        <w:t xml:space="preserve"> we trained three new scoring models</w:t>
      </w:r>
      <w:r w:rsidR="00C3468F" w:rsidRPr="00492527">
        <w:rPr>
          <w:rStyle w:val="FootnoteReference"/>
          <w:szCs w:val="24"/>
        </w:rPr>
        <w:footnoteReference w:id="1"/>
      </w:r>
      <w:r w:rsidRPr="00492527">
        <w:rPr>
          <w:szCs w:val="24"/>
        </w:rPr>
        <w:t xml:space="preserve"> for </w:t>
      </w:r>
      <w:proofErr w:type="spellStart"/>
      <w:r w:rsidRPr="00492527">
        <w:rPr>
          <w:szCs w:val="24"/>
        </w:rPr>
        <w:t>deconvoluted</w:t>
      </w:r>
      <w:proofErr w:type="spellEnd"/>
      <w:r w:rsidR="00492527">
        <w:rPr>
          <w:szCs w:val="24"/>
        </w:rPr>
        <w:t xml:space="preserve"> </w:t>
      </w:r>
      <w:r w:rsidRPr="00492527">
        <w:rPr>
          <w:szCs w:val="24"/>
        </w:rPr>
        <w:t>high-resolution CID, HCD, and ETD MS/MS spectra using multiple data sets. The first consists of</w:t>
      </w:r>
      <w:r>
        <w:t xml:space="preserve"> high-resolution CID, HCD, and ETD MS/MS spectra from </w:t>
      </w:r>
      <w:proofErr w:type="spellStart"/>
      <w:r>
        <w:t>tryptic</w:t>
      </w:r>
      <w:proofErr w:type="spellEnd"/>
      <w:r>
        <w:t xml:space="preserve"> peptides</w:t>
      </w:r>
      <w:r>
        <w:fldChar w:fldCharType="begin" w:fldLock="1"/>
      </w:r>
      <w:r w:rsidR="00FB599D">
        <w:instrText>ADDIN CSL_CITATION { "citationItems" : [ { "id" : "ITEM-1", "itemData" : { "DOI" : "10.1021/pr1011729", "abstract" : "Over the past decade peptide sequencing by collision induced dissociation (CID) has become the method of choice in mass spectrometry-based proteomics. The development of alternative fragmentation techniques such as electron transfer dissociation (ETD) has extended the possibilities within tandem mass spectrometry. Recent advances in instrumentation allow peptide fragment ions to be detected with high speed and sensitivity (e.g., in a 2D or 3D ion trap) or at high resolution and high mass accuracy (e.g., an Orbitrap or a ToF). Here, we describe a comprehensive experimental comparison of using ETD, ion-trap CID, and beam type CID (HCD) in combination with either linear ion trap or Orbitrap readout for the large-scale analysis of tryptic peptides. We investigate which combination of fragmentation technique and mass analyzer provides the best performance for the analysis of distinct peptide populations such as N-acetylated, phosphorylated, and tryptic peptides with up to two missed cleavages. We found that HCD provides more peptide identifications than CID and ETD for doubly charged peptides. In terms of Mascot score, ETD FT outperforms the other techniques for peptides with charge states higher than 2. Our data shows that there is a trade-off between spectral quality and speed when using the Orbitrap for fragment ion detection. We conclude that a decision-tree regulated combination of higher-energy collisional dissociation (HCD) and ETD can improve the average Mascot score.", "author" : [ { "dropping-particle" : "", "family" : "Frese", "given" : "Christian Karl", "non-dropping-particle" : "", "parse-names" : false, "suffix" : "" }, { "dropping-particle" : "", "family" : "Altelaar", "given" : "A F Maarten", "non-dropping-particle" : "", "parse-names" : false, "suffix" : "" }, { "dropping-particle" : "", "family" : "Hennrich", "given" : "Marco L", "non-dropping-particle" : "", "parse-names" : false, "suffix" : "" }, { "dropping-particle" : "", "family" : "Nolting", "given" : "Dirk", "non-dropping-particle" : "", "parse-names" : false, "suffix" : "" }, { "dropping-particle" : "", "family" : "Zeller", "given" : "Martin", "non-dropping-particle" : "", "parse-names" : false, "suffix" : "" }, { "dropping-particle" : "", "family" : "Griep-Raming", "given" : "Jens", "non-dropping-particle" : "", "parse-names" : false, "suffix" : "" }, { "dropping-particle" : "", "family" : "Heck", "given" : "Albert J R", "non-dropping-particle" : "", "parse-names" : false, "suffix" : "" }, { "dropping-particle" : "", "family" : "Mohammed", "given" : "Shabaz", "non-dropping-particle" : "", "parse-names" : false, "suffix" : "" } ], "container-title" : "Journal of Proteome Research", "id" : "ITEM-1", "issue" : "5", "issued" : { "date-parts" : [ [ "2011" ] ] }, "page" : "2377-88", "publisher" : "American Chemical Society", "title" : "Improved peptide identification by targeted fragmentation using CID, HCD and ETD on an LTQ-Orbitrap Velos.", "type" : "article-journal", "volume" : "10" }, "uris" : [ "http://www.mendeley.com/documents/?uuid=6e3d552b-e3ae-49ab-99f7-64c106b3d9f9" ] } ], "mendeley" : { "previouslyFormattedCitation" : "&lt;sup&gt;36&lt;/sup&gt;" }, "properties" : { "noteIndex" : 0 }, "schema" : "https://github.com/citation-style-language/schema/raw/master/csl-citation.json" }</w:instrText>
      </w:r>
      <w:r>
        <w:fldChar w:fldCharType="separate"/>
      </w:r>
      <w:r w:rsidR="00FB599D" w:rsidRPr="00FB599D">
        <w:rPr>
          <w:noProof/>
          <w:vertAlign w:val="superscript"/>
        </w:rPr>
        <w:t>36</w:t>
      </w:r>
      <w:r>
        <w:fldChar w:fldCharType="end"/>
      </w:r>
      <w:r>
        <w:t xml:space="preserve">. Another </w:t>
      </w:r>
      <w:r w:rsidRPr="00924641">
        <w:t>175</w:t>
      </w:r>
      <w:r>
        <w:t>,</w:t>
      </w:r>
      <w:r w:rsidRPr="00924641">
        <w:t>595</w:t>
      </w:r>
      <w:r>
        <w:t xml:space="preserve"> </w:t>
      </w:r>
      <w:proofErr w:type="spellStart"/>
      <w:r>
        <w:t>tryptic</w:t>
      </w:r>
      <w:proofErr w:type="spellEnd"/>
      <w:r>
        <w:t xml:space="preserve"> HCD MS/MS spectra were provided by the </w:t>
      </w:r>
      <w:proofErr w:type="spellStart"/>
      <w:r>
        <w:t>Zubarev</w:t>
      </w:r>
      <w:proofErr w:type="spellEnd"/>
      <w:r>
        <w:t xml:space="preserve"> lab at the </w:t>
      </w:r>
      <w:proofErr w:type="spellStart"/>
      <w:r w:rsidR="003E5E65">
        <w:t>Karolinska</w:t>
      </w:r>
      <w:proofErr w:type="spellEnd"/>
      <w:r w:rsidR="003E5E65">
        <w:t xml:space="preserve"> Institute</w:t>
      </w:r>
      <w:r>
        <w:t>. The third data set consists of high-resolution ETD and HCD MS/MS spectra from Lys-C digestion and SCX fractionation of a yeast lysate collected in conjunction with the 2011 ABRF-</w:t>
      </w:r>
      <w:proofErr w:type="spellStart"/>
      <w:r>
        <w:t>iPRG</w:t>
      </w:r>
      <w:proofErr w:type="spellEnd"/>
      <w:r>
        <w:t xml:space="preserve"> study (see Supplemental Materials for description)</w:t>
      </w:r>
      <w:r w:rsidR="00135E47">
        <w:fldChar w:fldCharType="begin" w:fldLock="1"/>
      </w:r>
      <w:r w:rsidR="00FB599D">
        <w:instrText>ADDIN CSL_CITATION { "citationItems" : [ { "id" : "ITEM-1", "itemData" : { "author" : [ { "dropping-particle" : "", "family" : "Clauser", "given" : "Karl R", "non-dropping-particle" : "", "parse-names" : false, "suffix" : "" }, { "dropping-particle" : "", "family" : "Askenazi", "given" : "M", "non-dropping-particle" : "", "parse-names" : false, "suffix" : "" }, { "dropping-particle" : "", "family" : "Bandeira", "given" : "Nuno", "non-dropping-particle" : "", "parse-names" : false, "suffix" : "" }, { "dropping-particle" : "", "family" : "Chalkley", "given" : "Robert J", "non-dropping-particle" : "", "parse-names" : false, "suffix" : "" }, { "dropping-particle" : "", "family" : "Deutsch", "given" : "E", "non-dropping-particle" : "", "parse-names" : false, "suffix" : "" }, { "dropping-particle" : "", "family" : "Lam", "given" : "H", "non-dropping-particle" : "", "parse-names" : false, "suffix" : "" }, { "dropping-particle" : "", "family" : "McDonald", "given" : "W H", "non-dropping-particle" : "", "parse-names" : false, "suffix" : "" }, { "dropping-particle" : "", "family" : "Neubert", "given" : "T", "non-dropping-particle" : "", "parse-names" : false, "suffix" : "" }, { "dropping-particle" : "", "family" : "Rudnick", "given" : "P", "non-dropping-particle" : "", "parse-names" : false, "suffix" : "" }, { "dropping-particle" : "", "family" : "Martens", "given" : "L", "non-dropping-particle" : "", "parse-names" : false, "suffix" : "" } ], "id" : "ITEM-1", "issued" : { "date-parts" : [ [ "2011" ] ] }, "title" : "Proteome Informatics Research Group 2011 study. iPRG 2011: A Study on the Identification of Electron Transfer Dissociation (ETD) Mass Spectra. Available from: http://www.abrf.org/index.cfm/group.show/ProteomicsInformaticsResearchGroup.53.html", "type" : "article-journal" }, "uris" : [ "http://www.mendeley.com/documents/?uuid=4884dab5-10e9-4997-b57b-5e9c03633808" ] } ], "mendeley" : { "previouslyFormattedCitation" : "&lt;sup&gt;40&lt;/sup&gt;" }, "properties" : { "noteIndex" : 0 }, "schema" : "https://github.com/citation-style-language/schema/raw/master/csl-citation.json" }</w:instrText>
      </w:r>
      <w:r w:rsidR="00135E47">
        <w:fldChar w:fldCharType="separate"/>
      </w:r>
      <w:r w:rsidR="00FB599D" w:rsidRPr="00FB599D">
        <w:rPr>
          <w:noProof/>
          <w:vertAlign w:val="superscript"/>
        </w:rPr>
        <w:t>40</w:t>
      </w:r>
      <w:r w:rsidR="00135E47">
        <w:fldChar w:fldCharType="end"/>
      </w:r>
      <w:r>
        <w:t xml:space="preserve">. All raw MS/MS spectra then were identified by MS-GFDB at 1% spectrum-level FDR to yield the set of training PSMs. </w:t>
      </w:r>
      <w:proofErr w:type="spellStart"/>
      <w:r w:rsidR="00AD123A">
        <w:t>PepNovo</w:t>
      </w:r>
      <w:proofErr w:type="spellEnd"/>
      <w:r w:rsidR="00AD123A" w:rsidRPr="00AD123A">
        <w:rPr>
          <w:vertAlign w:val="superscript"/>
        </w:rPr>
        <w:t>+</w:t>
      </w:r>
      <w:r w:rsidR="00AD123A">
        <w:t xml:space="preserve"> </w:t>
      </w:r>
      <w:r w:rsidR="00806F3D">
        <w:t xml:space="preserve">used these PSMs </w:t>
      </w:r>
      <w:r>
        <w:t xml:space="preserve">to automatically learn ion types, intensity ranks, and noise models </w:t>
      </w:r>
      <w:r w:rsidR="00946073">
        <w:t>for</w:t>
      </w:r>
      <w:r>
        <w:t xml:space="preserve"> each type of spe</w:t>
      </w:r>
      <w:r w:rsidR="00AD123A">
        <w:t xml:space="preserve">ctra and output models which </w:t>
      </w:r>
      <w:r>
        <w:t>can</w:t>
      </w:r>
      <w:r w:rsidR="00AD123A">
        <w:t xml:space="preserve"> be</w:t>
      </w:r>
      <w:r>
        <w:t xml:space="preserve"> use</w:t>
      </w:r>
      <w:r w:rsidR="00AD123A">
        <w:t>d</w:t>
      </w:r>
      <w:r>
        <w:t xml:space="preserve"> to score unidentified </w:t>
      </w:r>
      <w:r w:rsidR="00946073">
        <w:t>MS/MS spectra of the same type.</w:t>
      </w:r>
      <w:r w:rsidR="006E5085">
        <w:t xml:space="preserve"> See Supplemental Materials for details regarding the MS-GFDB searches and the specific </w:t>
      </w:r>
      <w:proofErr w:type="spellStart"/>
      <w:r w:rsidR="006E5085">
        <w:t>PepNovo</w:t>
      </w:r>
      <w:proofErr w:type="spellEnd"/>
      <w:r w:rsidR="006E5085" w:rsidRPr="001C20C2">
        <w:rPr>
          <w:vertAlign w:val="superscript"/>
        </w:rPr>
        <w:t>+</w:t>
      </w:r>
      <w:r w:rsidR="006E5085">
        <w:t xml:space="preserve"> training procedure.</w:t>
      </w:r>
    </w:p>
    <w:p w:rsidR="008D4223" w:rsidRPr="00A95431" w:rsidDel="00C4583A" w:rsidRDefault="008D4223" w:rsidP="008D4223">
      <w:pPr>
        <w:pStyle w:val="TAMainText"/>
        <w:ind w:firstLine="0"/>
      </w:pPr>
      <w:moveFromRangeStart w:id="5" w:author="aguthals" w:date="2013-02-21T13:22:00Z" w:name="move349216250"/>
      <w:moveFrom w:id="6" w:author="aguthals" w:date="2013-02-21T13:22:00Z">
        <w:r w:rsidDel="00C4583A">
          <w:t>&lt;Insert Figure 2&gt;</w:t>
        </w:r>
      </w:moveFrom>
    </w:p>
    <w:moveFromRangeEnd w:id="5"/>
    <w:p w:rsidR="008D4223" w:rsidRDefault="008D4223" w:rsidP="008D4223">
      <w:pPr>
        <w:pStyle w:val="Heading2"/>
      </w:pPr>
      <w:r>
        <w:t>CID/HCD/ETD Merging</w:t>
      </w:r>
    </w:p>
    <w:p w:rsidR="008D4223" w:rsidRDefault="008D4223" w:rsidP="001C20C2">
      <w:pPr>
        <w:pStyle w:val="TAMainText"/>
        <w:ind w:firstLine="0"/>
      </w:pPr>
      <w:r>
        <w:t>Given a CID</w:t>
      </w:r>
      <w:r w:rsidR="003764C1">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S</m:t>
                </m:r>
              </m:e>
              <m:sup>
                <m:r>
                  <m:rPr>
                    <m:nor/>
                  </m:rPr>
                  <w:rPr>
                    <w:rFonts w:ascii="Cambria Math" w:hAnsi="Cambria Math"/>
                  </w:rPr>
                  <m:t>CID</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c</m:t>
                    </m:r>
                  </m:e>
                  <m:sub>
                    <m:r>
                      <w:rPr>
                        <w:rFonts w:ascii="Cambria Math" w:hAnsi="Cambria Math"/>
                      </w:rPr>
                      <m:t>n</m:t>
                    </m:r>
                  </m:sub>
                </m:sSub>
              </m:e>
            </m:d>
          </m:e>
        </m:d>
      </m:oMath>
      <w:r>
        <w:t>, HCD</w:t>
      </w:r>
      <w:r w:rsidR="00820388">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S</m:t>
                </m:r>
              </m:e>
              <m:sup>
                <m:r>
                  <m:rPr>
                    <m:nor/>
                  </m:rPr>
                  <w:rPr>
                    <w:rFonts w:ascii="Cambria Math" w:hAnsi="Cambria Math"/>
                  </w:rPr>
                  <m:t>HCD</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m</m:t>
                    </m:r>
                  </m:sub>
                </m:sSub>
              </m:e>
            </m:d>
          </m:e>
        </m:d>
      </m:oMath>
      <w:r>
        <w:t>, and/or ETD</w:t>
      </w:r>
      <w:r w:rsidR="00820388">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S</m:t>
                </m:r>
              </m:e>
              <m:sup>
                <m:r>
                  <m:rPr>
                    <m:nor/>
                  </m:rPr>
                  <w:rPr>
                    <w:rFonts w:ascii="Cambria Math" w:hAnsi="Cambria Math"/>
                  </w:rPr>
                  <m:t>ETD</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q</m:t>
                    </m:r>
                  </m:sub>
                </m:sSub>
              </m:e>
            </m:d>
          </m:e>
        </m:d>
      </m:oMath>
      <w:r w:rsidR="00DA18D5">
        <w:t xml:space="preserve"> PRM </w:t>
      </w:r>
      <w:r w:rsidR="004B4A22">
        <w:t>spectrum</w:t>
      </w:r>
      <w:bookmarkStart w:id="7" w:name="_GoBack"/>
      <w:bookmarkEnd w:id="7"/>
      <w:r w:rsidR="00DA18D5">
        <w:t xml:space="preserve"> from the same</w:t>
      </w:r>
      <w:r>
        <w:t xml:space="preserve"> precursor</w:t>
      </w:r>
      <w:r w:rsidR="00DA18D5">
        <w:t xml:space="preserve">, </w:t>
      </w:r>
      <w:r>
        <w:t xml:space="preserve">the merging procedure generates a </w:t>
      </w:r>
      <w:r w:rsidR="00946073">
        <w:t xml:space="preserve">single </w:t>
      </w:r>
      <w:r w:rsidR="004648A8">
        <w:t>merged</w:t>
      </w:r>
      <w:r>
        <w:t xml:space="preserve"> PRM spectrum</w:t>
      </w:r>
      <w:r w:rsidR="00820388">
        <w:t xml:space="preserve"> </w:t>
      </w:r>
      <m:oMath>
        <m:d>
          <m:dPr>
            <m:ctrlPr>
              <w:rPr>
                <w:rFonts w:ascii="Cambria Math" w:hAnsi="Cambria Math"/>
                <w:i/>
              </w:rPr>
            </m:ctrlPr>
          </m:dPr>
          <m:e>
            <m: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r</m:t>
                    </m:r>
                  </m:sub>
                </m:sSub>
              </m:e>
            </m:d>
          </m:e>
        </m:d>
      </m:oMath>
      <w:r w:rsidR="00820388">
        <w:t xml:space="preserve"> </w:t>
      </w:r>
      <w:r>
        <w:t xml:space="preserve"> (with the same </w:t>
      </w:r>
      <w:r w:rsidR="00820388">
        <w:t>parent mass</w:t>
      </w:r>
      <w:r w:rsidR="00514332">
        <w:t xml:space="preserve"> </w:t>
      </w:r>
      <m:oMath>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oMath>
      <w:r>
        <w:t>) for</w:t>
      </w:r>
      <w:r w:rsidR="00946073">
        <w:t xml:space="preserve"> all available spectra</w:t>
      </w:r>
      <w:r w:rsidR="002A7D55">
        <w:t xml:space="preserve">. </w:t>
      </w:r>
      <w:r w:rsidR="00A74280">
        <w:t>Using the set of training PSMs, the</w:t>
      </w:r>
      <w:r w:rsidR="002A7D55">
        <w:t xml:space="preserve"> objective is to maximize</w:t>
      </w:r>
      <w:r w:rsidR="002C09CC">
        <w:t xml:space="preserve"> </w:t>
      </w:r>
      <w:r w:rsidR="00A74280" w:rsidRPr="00A74280">
        <w:rPr>
          <w:i/>
        </w:rPr>
        <w:t>observed breaks</w:t>
      </w:r>
      <w:r w:rsidR="00A74280">
        <w:t xml:space="preserve">, which is </w:t>
      </w:r>
      <w:r w:rsidR="002C09CC">
        <w:t xml:space="preserve">the percentage of </w:t>
      </w:r>
      <w:r w:rsidR="00A74280">
        <w:t xml:space="preserve">all breaks </w:t>
      </w:r>
      <w:r w:rsidR="002C09CC">
        <w:t xml:space="preserve">observed </w:t>
      </w:r>
      <w:r w:rsidR="00A74280">
        <w:t xml:space="preserve">as </w:t>
      </w:r>
      <w:r w:rsidR="00412AE1">
        <w:t xml:space="preserve">PRMs/SRMs at correct N/C-terminal </w:t>
      </w:r>
      <w:r w:rsidR="00412AE1">
        <w:lastRenderedPageBreak/>
        <w:t>masses</w:t>
      </w:r>
      <w:r w:rsidR="00A74280">
        <w:t xml:space="preserve"> (a measure of sensitivity),</w:t>
      </w:r>
      <w:r w:rsidR="00657F24">
        <w:t xml:space="preserve"> while </w:t>
      </w:r>
      <w:r w:rsidR="00A74280">
        <w:t>also maximizing</w:t>
      </w:r>
      <w:r w:rsidR="00657F24">
        <w:t xml:space="preserve"> </w:t>
      </w:r>
      <w:r w:rsidR="00A74280" w:rsidRPr="00A74280">
        <w:rPr>
          <w:i/>
        </w:rPr>
        <w:t>explained score</w:t>
      </w:r>
      <w:r w:rsidR="00A74280">
        <w:t>, which is the percentage of score in correct</w:t>
      </w:r>
      <w:r w:rsidR="00412AE1">
        <w:t xml:space="preserve"> </w:t>
      </w:r>
      <w:r w:rsidR="00657F24">
        <w:t xml:space="preserve">PRMs/SRMs </w:t>
      </w:r>
      <w:r w:rsidR="00A74280">
        <w:t xml:space="preserve">relative to the score of all PRMs/SRMs </w:t>
      </w:r>
      <w:ins w:id="8" w:author="aguthals" w:date="2013-02-21T13:22:00Z">
        <w:r w:rsidR="00453D59">
          <w:t xml:space="preserve">in the same spectrum </w:t>
        </w:r>
      </w:ins>
      <w:r w:rsidR="00A74280">
        <w:t xml:space="preserve">(a measure of </w:t>
      </w:r>
      <w:del w:id="9" w:author="aguthals" w:date="2013-02-21T13:22:00Z">
        <w:r w:rsidR="00A74280" w:rsidDel="00453D59">
          <w:delText>specificity</w:delText>
        </w:r>
      </w:del>
      <w:ins w:id="10" w:author="aguthals" w:date="2013-02-21T13:22:00Z">
        <w:r w:rsidR="00453D59">
          <w:t>accuracy</w:t>
        </w:r>
      </w:ins>
      <w:r w:rsidR="00A74280">
        <w:t>)</w:t>
      </w:r>
      <w:r w:rsidR="00412AE1">
        <w:t xml:space="preserve">. </w:t>
      </w:r>
      <w:del w:id="11" w:author="aguthals" w:date="2013-02-21T13:22:00Z">
        <w:r w:rsidDel="00453D59">
          <w:delText xml:space="preserve">As mentioned, </w:delText>
        </w:r>
      </w:del>
      <w:r>
        <w:t xml:space="preserve">PRM spectra typically contain many C-terminal SRM masses along with N-terminal PRM masses. While PRM peaks </w:t>
      </w:r>
      <w:del w:id="12" w:author="aguthals" w:date="2013-02-21T13:22:00Z">
        <w:r w:rsidDel="00453D59">
          <w:delText xml:space="preserve">typically </w:delText>
        </w:r>
      </w:del>
      <w:r>
        <w:t>have no offset</w:t>
      </w:r>
      <w:r w:rsidR="001C20C2">
        <w:t xml:space="preserve"> from the summed amino acid masses</w:t>
      </w:r>
      <w:r>
        <w:t>, C-terminal peaks are offset by +18 Da (mass of H</w:t>
      </w:r>
      <w:r w:rsidRPr="00620A09">
        <w:rPr>
          <w:vertAlign w:val="subscript"/>
        </w:rPr>
        <w:t>2</w:t>
      </w:r>
      <w:r>
        <w:t>O) from SRMs</w:t>
      </w:r>
      <w:r w:rsidRPr="007E0889">
        <w:t xml:space="preserve"> </w:t>
      </w:r>
      <w:r>
        <w:t>in CID and HCD spectra</w:t>
      </w:r>
      <w:r w:rsidR="00657F24">
        <w:fldChar w:fldCharType="begin" w:fldLock="1"/>
      </w:r>
      <w:r w:rsidR="00FB599D">
        <w:instrText>ADDIN CSL_CITATION { "citationItems" : [ { "id" : "ITEM-1", "itemData" : { "DOI" : "10.1089/106652799318300", "abstract" : "Peptide sequencing via tandem mass spectrometry (MS/MS) is one of the most powerful tools in proteomics for identifying proteins. Because complete genome sequences are accumulating rapidly, the recent trend in interpretation of MS/MS spectra has been database search. However, de novo MS/MS spectral interpretation remains an open problem typically involving manual interpretation by expert mass spectrometrists. We have developed a new algorithm, SHERENGA, for de novo interpretation that automatically learns fragment ion types and intensity thresholds from a collection of test spectra generated from any type of mass spectrometer. The test data are used to construct optimal path scoring in the graph representations of MS/MS spectra. A ranked list of high scoring paths corresponds to potential peptide sequences. SHERENGA is most useful for interpreting sequences of peptides resulting from unknown proteins and for validating the results of database search algorithms in fully automated, high-throughput peptide sequencing.", "author" : [ { "dropping-particle" : "", "family" : "Danc\u00edk", "given" : "V", "non-dropping-particle" : "", "parse-names" : false, "suffix" : "" }, { "dropping-particle" : "", "family" : "Addona", "given" : "T a", "non-dropping-particle" : "", "parse-names" : false, "suffix" : "" }, { "dropping-particle" : "", "family" : "Clauser", "given" : "K R", "non-dropping-particle" : "", "parse-names" : false, "suffix" : "" }, { "dropping-particle" : "", "family" : "Vath", "given" : "J E", "non-dropping-particle" : "", "parse-names" : false, "suffix" : "" }, { "dropping-particle" : "", "family" : "Pevzner", "given" : "P a", "non-dropping-particle" : "", "parse-names" : false, "suffix" : "" } ], "container-title" : "Journal of Computational Biology", "id" : "ITEM-1", "issue" : "3-4", "issued" : { "date-parts" : [ [ "1999" ] ] }, "page" : "327-42", "title" : "De novo peptide sequencing via tandem mass spectrometry.", "type" : "article-journal", "volume" : "6" }, "uris" : [ "http://www.mendeley.com/documents/?uuid=ecd05482-5998-4650-b0d8-65f078c15169" ] }, { "id" : "ITEM-2", "itemData" : { "abstract" : "There are several computer programs that can match peptide tandem mass spectrometry data to their exactly corresponding database sequences, and in most protein identification projects, these programs are utilized in the early stages of data interpretation. However, situations frequently arise where tandem mass spectral data cannot be correlated with any database sequences. In these cases, the unmatched data could be due to peptides derived from novel proteins, allelic or species-derived variants of known proteins, or posttranslational or chemical modifications. Two additional problems are frequently encountered in high-throughput protein identification. First, it is difficult to quickly sift through large amounts of data to identify those spectra that, due to poor signal or contaminants, can be ignored. Second, it is important to find incorrect database matches (false positives). We have chosen to address these difficulties by performing automatic de novo sequencing using a computer program called Lutefisk. Sequence candidates obtained are used as input in a homology-based database search program called CIDentify to identify variants of known proteins. Comparison of database-derived sequences with de novo sequences allows for electronic validation of database matches even if the latter are not completely correct. Modifications to the original Lutefisk program have been implemented to handle data obtained from triple quadrupole, ion trap, and quadrupole/time-of-flight hybrid (Qtof) mass spectrometers. For example, the linearity of mass errors due to temperature-dependent expansion of the flight tube in a Qtof was exploited such that isobaric amino acids (glutamine/lysine and oxidized methionine/ phenylalanine) can be differentiated without careful attention to mass calibration.", "author" : [ { "dropping-particle" : "", "family" : "Taylor", "given" : "J a", "non-dropping-particle" : "", "parse-names" : false, "suffix" : "" }, { "dropping-particle" : "", "family" : "Johnson", "given" : "R S", "non-dropping-particle" : "", "parse-names" : false, "suffix" : "" } ], "container-title" : "Analytical chemistry", "id" : "ITEM-2", "issue" : "11", "issued" : { "date-parts" : [ [ "2001", "6", "1" ] ] }, "page" : "2594-604", "title" : "Implementation and uses of automated de novo peptide sequencing by tandem mass spectrometry.", "type" : "article-journal", "volume" : "73" }, "uris" : [ "http://www.mendeley.com/documents/?uuid=317ab318-6147-4658-9b2c-34c5bb7e4993" ] } ], "mendeley" : { "previouslyFormattedCitation" : "&lt;sup&gt;38,41&lt;/sup&gt;" }, "properties" : { "noteIndex" : 0 }, "schema" : "https://github.com/citation-style-language/schema/raw/master/csl-citation.json" }</w:instrText>
      </w:r>
      <w:r w:rsidR="00657F24">
        <w:fldChar w:fldCharType="separate"/>
      </w:r>
      <w:r w:rsidR="00FB599D" w:rsidRPr="00FB599D">
        <w:rPr>
          <w:noProof/>
          <w:vertAlign w:val="superscript"/>
        </w:rPr>
        <w:t>38,41</w:t>
      </w:r>
      <w:r w:rsidR="00657F24">
        <w:fldChar w:fldCharType="end"/>
      </w:r>
      <w:r>
        <w:t>. In ETD spectra, C-terminal peaks are offset by -15 Da (mass of NH) from SRMs</w:t>
      </w:r>
      <w:r w:rsidR="00657F24">
        <w:fldChar w:fldCharType="begin" w:fldLock="1"/>
      </w:r>
      <w:r w:rsidR="00FB599D">
        <w:instrText>ADDIN CSL_CITATION { "citationItems" : [ { "id" : "ITEM-1", "itemData" : { "abstract" : "Recent emergence of new mass spectrometry techniques (e.g. electron transfer dissociation, ETD) and improved availability of additional proteases (e.g. Lys-N) for protein digestion in high-throughput experiments raised the challenge of designing new algorithms for interpreting the resulting new types of tandem mass (MS/MS) spectra. Traditional MS/MS database search algorithms such as SEQUEST and Mascot were originally designed for collision induced dissociation (CID) of tryptic peptides and are largely based on expert knowledge about fragmentation of tryptic peptides (rather than machine learning techniques) to design CID-specific scoring functions. As a result, the performance of these algorithms is suboptimal for new mass spectrometry technologies or nontryptic peptides. We recently proposed the generating function approach (MS-GF) for CID spectra of tryptic peptides. In this study, we extend MS-GF to automatically derive scoring parameters from a set of annotated MS/MS spectra of any type (e.g. CID, ETD, etc.), and present a new database search tool MS-GFDB based on MS-GF. We show that MS-GFDB outperforms Mascot for ETD spectra or peptides digested with Lys-N. For example, in the case of ETD spectra, the number of tryptic and Lys-N peptides identified by MS-GFDB increased by a factor of 2.7 and 2.6 as compared with Mascot. Moreover, even following a decade of Mascot developments for analyzing CID spectra of tryptic peptides, MS-GFDB (that is not particularly tailored for CID spectra or tryptic peptides) resulted in 28% increase over Mascot in the number of peptide identifications. Finally, we propose a statistical framework for analyzing multiple spectra from the same precursor (e.g. CID/ETD spectral pairs) and assigning p values to peptide-spectrum-spectrum matches.", "author" : [ { "dropping-particle" : "", "family" : "Kim", "given" : "Sangtae", "non-dropping-particle" : "", "parse-names" : false, "suffix" : "" }, { "dropping-particle" : "", "family" : "Mischerikow", "given" : "Nikolai", "non-dropping-particle" : "", "parse-names" : false, "suffix" : "" }, { "dropping-particle" : "", "family" : "Bandeira", "given" : "Nuno", "non-dropping-particle" : "", "parse-names" : false, "suffix" : "" }, { "dropping-particle" : "", "family" : "Navarro", "given" : "J Daniel", "non-dropping-particle" : "", "parse-names" : false, "suffix" : "" }, { "dropping-particle" : "", "family" : "Wich", "given" : "Louis", "non-dropping-particle" : "", "parse-names" : false, "suffix" : "" }, { "dropping-particle" : "", "family" : "Mohammed", "given" : "Shabaz", "non-dropping-particle" : "", "parse-names" : false, "suffix" : "" }, { "dropping-particle" : "", "family" : "Heck", "given" : "Albert J R", "non-dropping-particle" : "", "parse-names" : false, "suffix" : "" }, { "dropping-particle" : "", "family" : "Pevzner", "given" : "Pavel A", "non-dropping-particle" : "", "parse-names" : false, "suffix" : "" } ], "container-title" : "Molecular &amp; Cellular Proteomics", "id" : "ITEM-1", "issue" : "12", "issued" : { "date-parts" : [ [ "2010" ] ] }, "page" : "2840-2852", "title" : "The generating function of CID, ETD, and CID/ETD pairs of tandem mass spectra: applications to database search.", "type" : "article-journal", "volume" : "9" }, "uris" : [ "http://www.mendeley.com/documents/?uuid=a43eede2-4249-422c-9359-56ac04ded8a6" ] } ], "mendeley" : { "previouslyFormattedCitation" : "&lt;sup&gt;3&lt;/sup&gt;" }, "properties" : { "noteIndex" : 0 }, "schema" : "https://github.com/citation-style-language/schema/raw/master/csl-citation.json" }</w:instrText>
      </w:r>
      <w:r w:rsidR="00657F24">
        <w:fldChar w:fldCharType="separate"/>
      </w:r>
      <w:r w:rsidR="00FB599D" w:rsidRPr="00FB599D">
        <w:rPr>
          <w:noProof/>
          <w:vertAlign w:val="superscript"/>
        </w:rPr>
        <w:t>3</w:t>
      </w:r>
      <w:r w:rsidR="00657F24">
        <w:fldChar w:fldCharType="end"/>
      </w:r>
      <w:r>
        <w:t>.</w:t>
      </w:r>
      <w:r w:rsidR="005B3793">
        <w:t xml:space="preserve"> </w:t>
      </w:r>
      <w:r w:rsidR="00684E75">
        <w:t xml:space="preserve">Given a PRM or SRM </w:t>
      </w:r>
      <w:proofErr w:type="gramStart"/>
      <w:r w:rsidR="00684E75">
        <w:t xml:space="preserve">mass </w:t>
      </w:r>
      <w:proofErr w:type="gramEnd"/>
      <m:oMath>
        <m:r>
          <w:rPr>
            <w:rFonts w:ascii="Cambria Math" w:hAnsi="Cambria Math"/>
          </w:rPr>
          <m:t>m</m:t>
        </m:r>
      </m:oMath>
      <w:r w:rsidR="00684E75">
        <w:t xml:space="preserve">, one can locate the complementary SRM or PRM mass in CID and HCD spectra with the formula </w:t>
      </w:r>
      <m:oMath>
        <m:sSup>
          <m:sSupPr>
            <m:ctrlPr>
              <w:rPr>
                <w:rFonts w:ascii="Cambria Math" w:hAnsi="Cambria Math"/>
              </w:rPr>
            </m:ctrlPr>
          </m:sSupPr>
          <m:e>
            <m:r>
              <w:rPr>
                <w:rFonts w:ascii="Cambria Math" w:hAnsi="Cambria Math"/>
              </w:rPr>
              <m:t>twin</m:t>
            </m:r>
          </m:e>
          <m:sup>
            <m:r>
              <m:rPr>
                <m:nor/>
              </m:rPr>
              <w:rPr>
                <w:rFonts w:ascii="Cambria Math" w:hAnsi="Cambria Math"/>
              </w:rPr>
              <m:t>CID</m:t>
            </m:r>
          </m:sup>
        </m:sSup>
        <m:d>
          <m:dPr>
            <m:ctrlPr>
              <w:rPr>
                <w:rFonts w:ascii="Cambria Math" w:hAnsi="Cambria Math"/>
                <w:i/>
              </w:rPr>
            </m:ctrlPr>
          </m:dPr>
          <m:e>
            <m:r>
              <w:rPr>
                <w:rFonts w:ascii="Cambria Math" w:hAnsi="Cambria Math"/>
              </w:rPr>
              <m:t>m,S</m:t>
            </m:r>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HCD</m:t>
            </m:r>
          </m:sup>
        </m:sSup>
        <m:d>
          <m:dPr>
            <m:ctrlPr>
              <w:rPr>
                <w:rFonts w:ascii="Cambria Math" w:hAnsi="Cambria Math"/>
                <w:i/>
              </w:rPr>
            </m:ctrlPr>
          </m:dPr>
          <m:e>
            <m:r>
              <w:rPr>
                <w:rFonts w:ascii="Cambria Math" w:hAnsi="Cambria Math"/>
              </w:rPr>
              <m:t>m,S</m:t>
            </m:r>
          </m:e>
        </m:d>
        <m:r>
          <w:rPr>
            <w:rFonts w:ascii="Cambria Math" w:hAnsi="Cambria Math"/>
          </w:rPr>
          <m:t>=</m:t>
        </m:r>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r>
          <w:rPr>
            <w:rFonts w:ascii="Cambria Math" w:hAnsi="Cambria Math"/>
          </w:rPr>
          <m:t>-m+18</m:t>
        </m:r>
      </m:oMath>
      <w:r w:rsidR="00A74280">
        <w:t xml:space="preserve">, </w:t>
      </w:r>
      <w:r w:rsidR="00684E75">
        <w:t xml:space="preserve">while complementary masses in ETD can be found with </w:t>
      </w:r>
      <m:oMath>
        <m:sSup>
          <m:sSupPr>
            <m:ctrlPr>
              <w:rPr>
                <w:rFonts w:ascii="Cambria Math" w:hAnsi="Cambria Math"/>
              </w:rPr>
            </m:ctrlPr>
          </m:sSupPr>
          <m:e>
            <m:r>
              <w:rPr>
                <w:rFonts w:ascii="Cambria Math" w:hAnsi="Cambria Math"/>
              </w:rPr>
              <m:t>twin</m:t>
            </m:r>
          </m:e>
          <m:sup>
            <m:r>
              <m:rPr>
                <m:nor/>
              </m:rPr>
              <w:rPr>
                <w:rFonts w:ascii="Cambria Math" w:hAnsi="Cambria Math"/>
              </w:rPr>
              <m:t>ETD</m:t>
            </m:r>
          </m:sup>
        </m:sSup>
        <m:d>
          <m:dPr>
            <m:ctrlPr>
              <w:rPr>
                <w:rFonts w:ascii="Cambria Math" w:hAnsi="Cambria Math"/>
                <w:i/>
              </w:rPr>
            </m:ctrlPr>
          </m:dPr>
          <m:e>
            <m:r>
              <w:rPr>
                <w:rFonts w:ascii="Cambria Math" w:hAnsi="Cambria Math"/>
              </w:rPr>
              <m:t>m,S</m:t>
            </m:r>
          </m:e>
        </m:d>
        <m:r>
          <w:rPr>
            <w:rFonts w:ascii="Cambria Math" w:hAnsi="Cambria Math"/>
          </w:rPr>
          <m:t>=</m:t>
        </m:r>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r>
          <w:rPr>
            <w:rFonts w:ascii="Cambria Math" w:hAnsi="Cambria Math"/>
          </w:rPr>
          <m:t>-m-15</m:t>
        </m:r>
      </m:oMath>
      <w:r w:rsidR="00684E75">
        <w:t xml:space="preserve">. </w:t>
      </w:r>
      <w:r w:rsidR="005B3793">
        <w:t>Using these offsets, one can locate</w:t>
      </w:r>
      <w:r>
        <w:t xml:space="preserve"> </w:t>
      </w:r>
      <w:r w:rsidR="005B3793" w:rsidRPr="005B3793">
        <w:t>corroborating</w:t>
      </w:r>
      <w:r w:rsidR="005B3793">
        <w:t xml:space="preserve"> peaks from CID/ETD and HCD/ETD pairs that support the same peptide break, which</w:t>
      </w:r>
      <w:r w:rsidR="00803B82">
        <w:t xml:space="preserve"> are much more likely to explain true peptide breaks than individual PRMs. For example, we found </w:t>
      </w:r>
      <w:r w:rsidR="00657F24">
        <w:t xml:space="preserve">that </w:t>
      </w:r>
      <w:ins w:id="13" w:author="aguthals" w:date="2013-02-21T13:23:00Z">
        <w:r w:rsidR="00453D59">
          <w:t xml:space="preserve">92% of the score in </w:t>
        </w:r>
      </w:ins>
      <w:r w:rsidR="003F6EEB">
        <w:t>peaks</w:t>
      </w:r>
      <w:r w:rsidR="00803B82">
        <w:t xml:space="preserve"> </w:t>
      </w:r>
      <w:r w:rsidR="00657F24">
        <w:t>from</w:t>
      </w:r>
      <w:r w:rsidR="005B2A75">
        <w:t xml:space="preserve"> identified </w:t>
      </w:r>
      <w:r w:rsidR="00657F24">
        <w:t xml:space="preserve">ETD </w:t>
      </w:r>
      <w:r w:rsidR="00676FF6">
        <w:t>PRM spectra</w:t>
      </w:r>
      <w:r w:rsidR="005562A3">
        <w:t xml:space="preserve"> </w:t>
      </w:r>
      <w:r w:rsidR="00803B82">
        <w:t xml:space="preserve">with </w:t>
      </w:r>
      <w:r w:rsidR="00657F24">
        <w:t xml:space="preserve">matching </w:t>
      </w:r>
      <w:r w:rsidR="003F6EEB">
        <w:t>peaks at the same (or complementary)</w:t>
      </w:r>
      <w:r w:rsidR="00657F24">
        <w:t xml:space="preserve"> </w:t>
      </w:r>
      <w:r w:rsidR="003F6EEB">
        <w:t xml:space="preserve">mass </w:t>
      </w:r>
      <w:r w:rsidR="00657F24">
        <w:t>in</w:t>
      </w:r>
      <w:r w:rsidR="00803B82">
        <w:t xml:space="preserve"> CID</w:t>
      </w:r>
      <w:r w:rsidR="00657F24">
        <w:t xml:space="preserve"> </w:t>
      </w:r>
      <w:r w:rsidR="008633B1">
        <w:t>or</w:t>
      </w:r>
      <w:r w:rsidR="00657F24">
        <w:t xml:space="preserve"> HCD</w:t>
      </w:r>
      <w:r w:rsidR="00803B82">
        <w:t xml:space="preserve"> </w:t>
      </w:r>
      <w:r w:rsidR="00657F24">
        <w:t>spectra</w:t>
      </w:r>
      <w:del w:id="14" w:author="aguthals" w:date="2013-02-21T13:23:00Z">
        <w:r w:rsidR="00676FF6" w:rsidDel="00453D59">
          <w:delText xml:space="preserve"> </w:delText>
        </w:r>
      </w:del>
      <w:ins w:id="15" w:author="aguthals" w:date="2013-02-21T13:23:00Z">
        <w:r w:rsidR="00453D59">
          <w:t xml:space="preserve"> was found in true PRMs/SRMs</w:t>
        </w:r>
      </w:ins>
      <w:del w:id="16" w:author="aguthals" w:date="2013-02-21T13:23:00Z">
        <w:r w:rsidR="00676FF6" w:rsidDel="00453D59">
          <w:delText>exhibited</w:delText>
        </w:r>
        <w:r w:rsidR="00A74280" w:rsidDel="00453D59">
          <w:delText xml:space="preserve"> 92</w:delText>
        </w:r>
        <w:r w:rsidR="005562A3" w:rsidDel="00453D59">
          <w:delText xml:space="preserve">% </w:delText>
        </w:r>
        <w:r w:rsidR="00676FF6" w:rsidRPr="00A74280" w:rsidDel="00453D59">
          <w:delText>explained score</w:delText>
        </w:r>
      </w:del>
      <w:del w:id="17" w:author="aguthals" w:date="2013-02-21T16:12:00Z">
        <w:r w:rsidR="00657F24" w:rsidDel="00534BBA">
          <w:delText xml:space="preserve">. </w:delText>
        </w:r>
        <w:r w:rsidR="005562A3" w:rsidDel="00534BBA">
          <w:delText>Alternatively,</w:delText>
        </w:r>
        <w:r w:rsidR="008356A9" w:rsidDel="00534BBA">
          <w:delText xml:space="preserve"> </w:delText>
        </w:r>
        <w:r w:rsidR="005562A3" w:rsidDel="00534BBA">
          <w:delText>at most</w:delText>
        </w:r>
      </w:del>
      <w:ins w:id="18" w:author="aguthals" w:date="2013-02-21T16:12:00Z">
        <w:r w:rsidR="00534BBA">
          <w:t>. In contrast, only</w:t>
        </w:r>
      </w:ins>
      <w:r w:rsidR="005562A3">
        <w:t xml:space="preserve"> 70-80% </w:t>
      </w:r>
      <w:r w:rsidR="00676FF6">
        <w:t xml:space="preserve">explained score is </w:t>
      </w:r>
      <w:r w:rsidR="008633B1">
        <w:t xml:space="preserve">typically </w:t>
      </w:r>
      <w:r w:rsidR="00676FF6">
        <w:t>found in</w:t>
      </w:r>
      <w:r w:rsidR="005562A3">
        <w:t xml:space="preserve"> </w:t>
      </w:r>
      <w:r w:rsidR="008356A9">
        <w:t xml:space="preserve">individual PRM spectra. Since </w:t>
      </w:r>
      <w:proofErr w:type="spellStart"/>
      <w:r w:rsidR="008356A9">
        <w:t>PepNovo</w:t>
      </w:r>
      <w:proofErr w:type="spellEnd"/>
      <w:r w:rsidR="008356A9" w:rsidRPr="008356A9">
        <w:rPr>
          <w:vertAlign w:val="superscript"/>
        </w:rPr>
        <w:t>+</w:t>
      </w:r>
      <w:r w:rsidR="008356A9">
        <w:t xml:space="preserve"> </w:t>
      </w:r>
      <w:r w:rsidR="00CF401F">
        <w:t>does not</w:t>
      </w:r>
      <w:r w:rsidR="005B2A75">
        <w:t xml:space="preserve"> currently</w:t>
      </w:r>
      <w:r w:rsidR="008356A9">
        <w:t xml:space="preserve"> recognize </w:t>
      </w:r>
      <w:del w:id="19" w:author="aguthals" w:date="2013-02-21T16:13:00Z">
        <w:r w:rsidR="00D020DB" w:rsidDel="00534BBA">
          <w:delText xml:space="preserve">this </w:delText>
        </w:r>
      </w:del>
      <w:ins w:id="20" w:author="aguthals" w:date="2013-02-21T16:13:00Z">
        <w:r w:rsidR="00534BBA">
          <w:t xml:space="preserve">CID/HCD + ETD </w:t>
        </w:r>
      </w:ins>
      <w:r w:rsidR="00D020DB" w:rsidRPr="005B3793">
        <w:t>corroborating</w:t>
      </w:r>
      <w:r w:rsidR="00D020DB">
        <w:t xml:space="preserve"> </w:t>
      </w:r>
      <w:r w:rsidR="008356A9">
        <w:t>evidence when a</w:t>
      </w:r>
      <w:r w:rsidR="005B2A75">
        <w:t>ssigning log-likelihood scores</w:t>
      </w:r>
      <w:r w:rsidR="008356A9">
        <w:t xml:space="preserve">, we </w:t>
      </w:r>
      <w:r w:rsidR="005562A3">
        <w:t>post-processed</w:t>
      </w:r>
      <w:r w:rsidR="008356A9">
        <w:t xml:space="preserve"> the scores of corroborating PRMs/SRMs</w:t>
      </w:r>
      <w:r w:rsidR="00E21F35">
        <w:t xml:space="preserve"> </w:t>
      </w:r>
      <w:r w:rsidR="005562A3">
        <w:t>into combined scores in the merged PRM spectrum</w:t>
      </w:r>
      <w:r w:rsidR="008356A9">
        <w:t>.</w:t>
      </w:r>
      <w:ins w:id="21" w:author="aguthals" w:date="2013-02-21T16:14:00Z">
        <w:r w:rsidR="00534BBA">
          <w:t xml:space="preserve"> However, </w:t>
        </w:r>
      </w:ins>
      <w:ins w:id="22" w:author="aguthals" w:date="2013-02-21T16:19:00Z">
        <w:r w:rsidR="00534BBA">
          <w:t xml:space="preserve">since corroborating PRMs/SRMs </w:t>
        </w:r>
      </w:ins>
      <w:ins w:id="23" w:author="aguthals" w:date="2013-02-21T16:21:00Z">
        <w:r w:rsidR="00534BBA">
          <w:t xml:space="preserve">only account for 47% of all peptide breaks </w:t>
        </w:r>
      </w:ins>
      <w:ins w:id="24" w:author="aguthals" w:date="2013-02-21T16:19:00Z">
        <w:r w:rsidR="00534BBA">
          <w:t xml:space="preserve">in </w:t>
        </w:r>
      </w:ins>
      <w:ins w:id="25" w:author="aguthals" w:date="2013-02-21T16:22:00Z">
        <w:r w:rsidR="00534BBA">
          <w:t xml:space="preserve">identified </w:t>
        </w:r>
      </w:ins>
      <w:ins w:id="26" w:author="aguthals" w:date="2013-02-21T16:19:00Z">
        <w:r w:rsidR="00534BBA">
          <w:t>CID/HCD/ETD</w:t>
        </w:r>
      </w:ins>
      <w:ins w:id="27" w:author="aguthals" w:date="2013-02-21T16:20:00Z">
        <w:r w:rsidR="00534BBA">
          <w:t xml:space="preserve"> triplets, peaks without corroborating evidence must also be added to the merged spectrum</w:t>
        </w:r>
      </w:ins>
      <w:ins w:id="28" w:author="aguthals" w:date="2013-02-21T16:21:00Z">
        <w:r w:rsidR="00534BBA">
          <w:t>.</w:t>
        </w:r>
      </w:ins>
    </w:p>
    <w:p w:rsidR="005B2A75" w:rsidRDefault="003F6EEB" w:rsidP="005B2A75">
      <w:pPr>
        <w:pStyle w:val="TAMainText"/>
        <w:ind w:firstLine="360"/>
      </w:pPr>
      <w:r>
        <w:t>Since</w:t>
      </w:r>
      <w:r w:rsidR="00AC0F9D">
        <w:t xml:space="preserve"> 80% explained score</w:t>
      </w:r>
      <w:r>
        <w:t xml:space="preserve"> was found to yield high </w:t>
      </w:r>
      <w:r w:rsidRPr="002307DA">
        <w:rPr>
          <w:i/>
        </w:rPr>
        <w:t>de novo</w:t>
      </w:r>
      <w:r>
        <w:t xml:space="preserve"> sequencing accuracy (97%) in a previous application of Meta-SPS</w:t>
      </w:r>
      <w:r>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fldChar w:fldCharType="separate"/>
      </w:r>
      <w:r w:rsidR="00FB599D" w:rsidRPr="00FB599D">
        <w:rPr>
          <w:noProof/>
          <w:vertAlign w:val="superscript"/>
        </w:rPr>
        <w:t>29</w:t>
      </w:r>
      <w:r>
        <w:fldChar w:fldCharType="end"/>
      </w:r>
      <w:r w:rsidR="00AC0F9D">
        <w:t xml:space="preserve">, steps were developed to maximize the percentage of </w:t>
      </w:r>
      <w:r w:rsidR="00AC0F9D">
        <w:lastRenderedPageBreak/>
        <w:t xml:space="preserve">observed breaks at </w:t>
      </w:r>
      <w:r>
        <w:rPr>
          <w:rFonts w:ascii="Calibri" w:hAnsi="Calibri"/>
        </w:rPr>
        <w:t>≥</w:t>
      </w:r>
      <w:r>
        <w:t xml:space="preserve"> </w:t>
      </w:r>
      <w:r w:rsidR="00AC0F9D">
        <w:t>80% explained score</w:t>
      </w:r>
      <w:r w:rsidR="00D11A4C">
        <w:t xml:space="preserve"> for all precursor charge states</w:t>
      </w:r>
      <w:r w:rsidR="00AC0F9D">
        <w:t xml:space="preserve">. </w:t>
      </w:r>
      <w:r w:rsidR="005B3793">
        <w:t>First</w:t>
      </w:r>
      <w:r>
        <w:t>,</w:t>
      </w:r>
      <w:r w:rsidR="005B3793">
        <w:t xml:space="preserve"> </w:t>
      </w:r>
      <w:r w:rsidR="005B2A75">
        <w:t>corroborating PRMs and SRMs fro</w:t>
      </w:r>
      <w:r w:rsidR="003738F2">
        <w:t xml:space="preserve">m CID/ETD and HCD/ETD pairs were extracted </w:t>
      </w:r>
      <w:r>
        <w:t xml:space="preserve">from PRM spectra </w:t>
      </w:r>
      <w:r w:rsidR="003738F2">
        <w:t xml:space="preserve">and </w:t>
      </w:r>
      <w:r w:rsidR="005B2A75">
        <w:t xml:space="preserve">the corresponding </w:t>
      </w:r>
      <w:r>
        <w:t xml:space="preserve">combined </w:t>
      </w:r>
      <w:r w:rsidR="005B2A75">
        <w:t xml:space="preserve">PRMs </w:t>
      </w:r>
      <w:r w:rsidR="003738F2">
        <w:t xml:space="preserve">were inserted </w:t>
      </w:r>
      <w:r w:rsidR="005B2A75">
        <w:t>into the merged spectrum.</w:t>
      </w:r>
      <w:r w:rsidR="003738F2">
        <w:t xml:space="preserve"> This was</w:t>
      </w:r>
      <w:r w:rsidR="005B3793">
        <w:t xml:space="preserve"> done in </w:t>
      </w:r>
      <w:del w:id="29" w:author="aguthals" w:date="2013-02-21T16:22:00Z">
        <w:r w:rsidR="005B3793" w:rsidDel="00534BBA">
          <w:delText xml:space="preserve">four </w:delText>
        </w:r>
        <w:r w:rsidR="003738F2" w:rsidDel="00534BBA">
          <w:delText>steps</w:delText>
        </w:r>
      </w:del>
      <w:ins w:id="30" w:author="aguthals" w:date="2013-02-21T16:22:00Z">
        <w:r w:rsidR="00534BBA">
          <w:t>a series of steps</w:t>
        </w:r>
      </w:ins>
      <w:r w:rsidR="005B3793">
        <w:t xml:space="preserve"> to</w:t>
      </w:r>
      <w:r w:rsidR="005A5870">
        <w:t xml:space="preserve"> </w:t>
      </w:r>
      <w:r>
        <w:t>reduce the chances of mis</w:t>
      </w:r>
      <w:r w:rsidR="005A5870">
        <w:t>interpreting SRMs as PRMs.</w:t>
      </w:r>
      <w:r w:rsidR="000C61EB">
        <w:t xml:space="preserve"> </w:t>
      </w:r>
      <w:r w:rsidR="002C09CC">
        <w:t>But since</w:t>
      </w:r>
      <w:r w:rsidR="000C61EB">
        <w:t xml:space="preserve"> </w:t>
      </w:r>
      <w:r w:rsidR="003738F2">
        <w:t>steps [1-4]</w:t>
      </w:r>
      <w:r w:rsidR="000C61EB">
        <w:t xml:space="preserve"> only </w:t>
      </w:r>
      <w:r w:rsidR="003738F2">
        <w:t>captured</w:t>
      </w:r>
      <w:r w:rsidR="000C61EB">
        <w:t xml:space="preserve"> PRMs</w:t>
      </w:r>
      <w:r w:rsidR="00D858FC">
        <w:t xml:space="preserve"> and SRMs</w:t>
      </w:r>
      <w:r w:rsidR="000C61EB">
        <w:t xml:space="preserve"> explaining 47% of </w:t>
      </w:r>
      <w:r>
        <w:t>all</w:t>
      </w:r>
      <w:r w:rsidR="000C61EB">
        <w:t xml:space="preserve"> peptide breaks, </w:t>
      </w:r>
      <w:r>
        <w:t xml:space="preserve">the </w:t>
      </w:r>
      <w:r w:rsidR="000C61EB">
        <w:t xml:space="preserve">remaining </w:t>
      </w:r>
      <w:r w:rsidR="00D858FC">
        <w:t>peaks</w:t>
      </w:r>
      <w:r w:rsidR="000C61EB">
        <w:t xml:space="preserve"> from CID, HC</w:t>
      </w:r>
      <w:r w:rsidR="003738F2">
        <w:t xml:space="preserve">D, and ETD were </w:t>
      </w:r>
      <w:r>
        <w:t xml:space="preserve">also </w:t>
      </w:r>
      <w:r w:rsidR="003738F2">
        <w:t xml:space="preserve">added to the merged spectrum in step [5] to </w:t>
      </w:r>
      <w:r>
        <w:t>bring</w:t>
      </w:r>
      <w:r w:rsidR="003738F2">
        <w:t xml:space="preserve"> the percentage of observed breaks to </w:t>
      </w:r>
      <w:r w:rsidR="00AC0F9D">
        <w:t>94</w:t>
      </w:r>
      <w:r w:rsidR="003738F2">
        <w:t>%. While this improved sensitivity, it also combined the noise between all three spectra such that the percentage of explained</w:t>
      </w:r>
      <w:r w:rsidR="00AC0F9D">
        <w:t xml:space="preserve"> score was only 59</w:t>
      </w:r>
      <w:r w:rsidR="003738F2">
        <w:t>%</w:t>
      </w:r>
      <w:r>
        <w:t xml:space="preserve"> (instead of 91% for PRMs with corroborating evidence)</w:t>
      </w:r>
      <w:r w:rsidR="003738F2">
        <w:t xml:space="preserve">. Thus, </w:t>
      </w:r>
      <w:ins w:id="31" w:author="aguthals" w:date="2013-02-21T13:13:00Z">
        <w:r w:rsidR="00104225">
          <w:t xml:space="preserve">local </w:t>
        </w:r>
      </w:ins>
      <w:r w:rsidR="003738F2">
        <w:t>rank-based filtering was applied in step [6] to yield</w:t>
      </w:r>
      <w:r w:rsidR="00D11A4C">
        <w:t xml:space="preserve"> 86% observed breaks at 80% explained </w:t>
      </w:r>
      <w:r w:rsidR="00B7645E">
        <w:t>score</w:t>
      </w:r>
      <w:r w:rsidR="00D11A4C">
        <w:t xml:space="preserve"> over all precursor charge states (Figure 2b).</w:t>
      </w:r>
      <w:ins w:id="32" w:author="aguthals" w:date="2013-02-21T16:23:00Z">
        <w:r w:rsidR="00574528">
          <w:t xml:space="preserve"> We describe this procedure for merging CID/ETD pairs, but the same </w:t>
        </w:r>
      </w:ins>
      <w:ins w:id="33" w:author="aguthals" w:date="2013-02-21T16:24:00Z">
        <w:r w:rsidR="00574528">
          <w:t xml:space="preserve">method </w:t>
        </w:r>
      </w:ins>
      <w:ins w:id="34" w:author="aguthals" w:date="2013-02-21T16:23:00Z">
        <w:r w:rsidR="00574528">
          <w:t>can</w:t>
        </w:r>
      </w:ins>
      <w:ins w:id="35" w:author="aguthals" w:date="2013-02-21T16:24:00Z">
        <w:r w:rsidR="00574528">
          <w:t xml:space="preserve"> also</w:t>
        </w:r>
      </w:ins>
      <w:ins w:id="36" w:author="aguthals" w:date="2013-02-21T16:23:00Z">
        <w:r w:rsidR="00574528">
          <w:t xml:space="preserve"> be applied to HCD/ETD pairs.</w:t>
        </w:r>
      </w:ins>
    </w:p>
    <w:p w:rsidR="001C20C2" w:rsidRDefault="00A83695" w:rsidP="00944060">
      <w:pPr>
        <w:pStyle w:val="TAMainText"/>
        <w:numPr>
          <w:ilvl w:val="0"/>
          <w:numId w:val="7"/>
        </w:numPr>
        <w:ind w:left="360"/>
      </w:pPr>
      <w:r>
        <w:t xml:space="preserve">Consider all </w:t>
      </w:r>
      <w:del w:id="37" w:author="aguthals" w:date="2013-02-21T16:24:00Z">
        <w:r w:rsidDel="00574528">
          <w:delText>matched PRMs</w:delText>
        </w:r>
      </w:del>
      <w:ins w:id="38" w:author="aguthals" w:date="2013-02-21T16:24:00Z">
        <w:r w:rsidR="00574528">
          <w:t>PRM/PRM matches</w:t>
        </w:r>
      </w:ins>
      <w:r>
        <w:t xml:space="preserve">: </w:t>
      </w:r>
      <w:r w:rsidR="001C20C2">
        <w:t>Find</w:t>
      </w:r>
      <w:r w:rsidR="00C41557">
        <w:t xml:space="preserve"> </w:t>
      </w:r>
      <w:r w:rsidR="003E0314">
        <w:t xml:space="preserve">all </w:t>
      </w:r>
      <w:r w:rsidR="00C41557">
        <w:t>pair</w:t>
      </w:r>
      <w:r w:rsidR="00D020DB">
        <w:t>s</w:t>
      </w:r>
      <w:r w:rsidR="00C41557">
        <w:t xml:space="preserve"> of</w:t>
      </w:r>
      <w:r w:rsidR="001C20C2">
        <w:t xml:space="preserve"> </w:t>
      </w:r>
      <w:r w:rsidR="00D020DB">
        <w:t>peaks</w:t>
      </w:r>
      <w:r w:rsidR="001C20C2">
        <w:t xml:space="preserve"> with same mass </w:t>
      </w:r>
      <w:del w:id="39" w:author="aguthals" w:date="2013-02-21T16:27:00Z">
        <w:r w:rsidR="001C20C2" w:rsidDel="00574528">
          <w:delText>in CID/ETD</w:delText>
        </w:r>
        <w:r w:rsidR="003E0314" w:rsidDel="00574528">
          <w:delText xml:space="preserve"> spectra</w:delText>
        </w:r>
        <w:r w:rsidR="001C20C2" w:rsidDel="00574528">
          <w:delText xml:space="preserve"> </w:delText>
        </w:r>
      </w:del>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e>
        </m:d>
      </m:oMath>
      <w:r w:rsidR="001C20C2">
        <w:t xml:space="preserve"> </w:t>
      </w:r>
      <w:del w:id="40" w:author="aguthals" w:date="2013-02-21T16:25:00Z">
        <w:r w:rsidR="00D020DB" w:rsidDel="00574528">
          <w:delText>and/</w:delText>
        </w:r>
        <w:r w:rsidR="001C20C2" w:rsidDel="00574528">
          <w:delText>or HCD/ETD</w:delText>
        </w:r>
        <w:r w:rsidR="003E0314" w:rsidDel="00574528">
          <w:delText xml:space="preserve"> spectra</w:delText>
        </w:r>
        <w:r w:rsidR="001C20C2" w:rsidDel="00574528">
          <w:delText xml:space="preserve"> </w:delTex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e>
          </m:d>
        </m:oMath>
        <w:r w:rsidR="00820388" w:rsidDel="00574528">
          <w:delText xml:space="preserve"> </w:delText>
        </w:r>
      </w:del>
      <w:r w:rsidR="001C20C2">
        <w:t>a</w:t>
      </w:r>
      <w:r w:rsidR="003764C1">
        <w:t xml:space="preserve">nd </w:t>
      </w:r>
      <w:r w:rsidR="00014FBF">
        <w:t xml:space="preserve">add a peak </w:t>
      </w:r>
      <m:oMath>
        <m:r>
          <w:rPr>
            <w:rFonts w:ascii="Cambria Math" w:hAnsi="Cambria Math"/>
          </w:rPr>
          <m:t>s</m:t>
        </m:r>
      </m:oMath>
      <w:r w:rsidR="00014FBF">
        <w:t xml:space="preserve"> </w:t>
      </w:r>
      <w:r w:rsidR="00C41557">
        <w:t xml:space="preserve">to the merged spectrum </w:t>
      </w:r>
      <m:oMath>
        <m:r>
          <w:rPr>
            <w:rFonts w:ascii="Cambria Math" w:hAnsi="Cambria Math"/>
          </w:rPr>
          <m:t>S</m:t>
        </m:r>
      </m:oMath>
      <w:r w:rsidR="00F672E0">
        <w:t xml:space="preserve"> </w:t>
      </w:r>
      <w:r w:rsidR="00014FBF">
        <w:t xml:space="preserve">with </w:t>
      </w:r>
      <w:r w:rsidR="00D020DB">
        <w:t>PRM</w:t>
      </w:r>
      <w:r w:rsidR="00936AEC">
        <w:t xml:space="preserve"> </w:t>
      </w:r>
      <w:r w:rsidR="00014FBF">
        <w:t xml:space="preserve">mass </w:t>
      </w:r>
      <m:oMath>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oMath>
      <w:r w:rsidR="003764C1">
        <w:t xml:space="preserve">. </w:t>
      </w:r>
      <w:r w:rsidR="008356A9">
        <w:t xml:space="preserve">Whenever a peak is added to the merged spectrum, it only defines a new mass if that mass does not already exist in the merged spectrum within peak tolerance (otherwise the new peak’s score is just added to the existing peak). </w:t>
      </w:r>
      <w:r w:rsidR="00C41557">
        <w:t>A</w:t>
      </w:r>
      <w:r w:rsidR="00936AEC">
        <w:t>lso find any complementary SRMs</w:t>
      </w:r>
      <w:r w:rsidR="003E0314">
        <w:t xml:space="preserve"> from the set</w:t>
      </w:r>
      <w:r w:rsidR="00936AEC">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w:del w:id="41" w:author="aguthals" w:date="2013-02-21T16:24:00Z">
              <m:r>
                <w:rPr>
                  <w:rFonts w:ascii="Cambria Math" w:hAnsi="Cambria Math"/>
                </w:rPr>
                <m:t>,</m:t>
              </m:r>
            </w:del>
            <m:sSub>
              <m:sSubPr>
                <m:ctrlPr>
                  <w:del w:id="42" w:author="aguthals" w:date="2013-02-21T16:24:00Z">
                    <w:rPr>
                      <w:rFonts w:ascii="Cambria Math" w:hAnsi="Cambria Math"/>
                      <w:i/>
                    </w:rPr>
                  </w:del>
                </m:ctrlPr>
              </m:sSubPr>
              <m:e>
                <w:del w:id="43" w:author="aguthals" w:date="2013-02-21T16:24:00Z">
                  <m:r>
                    <w:rPr>
                      <w:rFonts w:ascii="Cambria Math" w:hAnsi="Cambria Math"/>
                    </w:rPr>
                    <m:t>h</m:t>
                  </m:r>
                </w:del>
              </m:e>
              <m:sub>
                <w:del w:id="44" w:author="aguthals" w:date="2013-02-21T16:24:00Z">
                  <m:r>
                    <w:rPr>
                      <w:rFonts w:ascii="Cambria Math" w:hAnsi="Cambria Math"/>
                    </w:rPr>
                    <m:t>y</m:t>
                  </m:r>
                </w:del>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CID</m:t>
                </m:r>
              </m:sup>
            </m:sSup>
            <m:d>
              <m:dPr>
                <m:ctrlPr>
                  <w:rPr>
                    <w:rFonts w:ascii="Cambria Math" w:hAnsi="Cambria Math"/>
                  </w:rPr>
                </m:ctrlPr>
              </m:dPr>
              <m:e>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,S</m:t>
                </m:r>
              </m:e>
            </m:d>
            <m:r>
              <w:rPr>
                <w:rFonts w:ascii="Cambria Math" w:hAnsi="Cambria Math"/>
              </w:rPr>
              <m:t>∧</m:t>
            </m:r>
            <w:del w:id="45" w:author="aguthals" w:date="2013-02-21T16:24:00Z">
              <m:r>
                <m:rPr>
                  <m:nor/>
                </m:rPr>
                <w:rPr>
                  <w:rFonts w:ascii="Cambria Math" w:hAnsi="Cambria Math"/>
                </w:rPr>
                <m:t>m</m:t>
              </m:r>
            </w:del>
            <m:d>
              <m:dPr>
                <m:begChr m:val="["/>
                <m:endChr m:val="]"/>
                <m:ctrlPr>
                  <w:del w:id="46" w:author="aguthals" w:date="2013-02-21T16:24:00Z">
                    <w:rPr>
                      <w:rFonts w:ascii="Cambria Math" w:hAnsi="Cambria Math"/>
                      <w:i/>
                    </w:rPr>
                  </w:del>
                </m:ctrlPr>
              </m:dPr>
              <m:e>
                <m:sSub>
                  <m:sSubPr>
                    <m:ctrlPr>
                      <w:del w:id="47" w:author="aguthals" w:date="2013-02-21T16:24:00Z">
                        <w:rPr>
                          <w:rFonts w:ascii="Cambria Math" w:hAnsi="Cambria Math"/>
                          <w:i/>
                        </w:rPr>
                      </w:del>
                    </m:ctrlPr>
                  </m:sSubPr>
                  <m:e>
                    <w:del w:id="48" w:author="aguthals" w:date="2013-02-21T16:24:00Z">
                      <m:r>
                        <w:rPr>
                          <w:rFonts w:ascii="Cambria Math" w:hAnsi="Cambria Math"/>
                        </w:rPr>
                        <m:t>h</m:t>
                      </m:r>
                    </w:del>
                  </m:e>
                  <m:sub>
                    <w:del w:id="49" w:author="aguthals" w:date="2013-02-21T16:24:00Z">
                      <m:r>
                        <w:rPr>
                          <w:rFonts w:ascii="Cambria Math" w:hAnsi="Cambria Math"/>
                        </w:rPr>
                        <m:t>y</m:t>
                      </m:r>
                    </w:del>
                  </m:sub>
                </m:sSub>
              </m:e>
            </m:d>
            <w:del w:id="50" w:author="aguthals" w:date="2013-02-21T16:24:00Z">
              <m:r>
                <w:rPr>
                  <w:rFonts w:ascii="Cambria Math" w:hAnsi="Cambria Math"/>
                </w:rPr>
                <m:t>=</m:t>
              </m:r>
            </w:del>
            <m:sSup>
              <m:sSupPr>
                <m:ctrlPr>
                  <w:del w:id="51" w:author="aguthals" w:date="2013-02-21T16:24:00Z">
                    <w:rPr>
                      <w:rFonts w:ascii="Cambria Math" w:hAnsi="Cambria Math"/>
                    </w:rPr>
                  </w:del>
                </m:ctrlPr>
              </m:sSupPr>
              <m:e>
                <w:del w:id="52" w:author="aguthals" w:date="2013-02-21T16:24:00Z">
                  <m:r>
                    <w:rPr>
                      <w:rFonts w:ascii="Cambria Math" w:hAnsi="Cambria Math"/>
                    </w:rPr>
                    <m:t>twin</m:t>
                  </m:r>
                </w:del>
              </m:e>
              <m:sup>
                <w:del w:id="53" w:author="aguthals" w:date="2013-02-21T16:24:00Z">
                  <m:r>
                    <m:rPr>
                      <m:nor/>
                    </m:rPr>
                    <w:rPr>
                      <w:rFonts w:ascii="Cambria Math" w:hAnsi="Cambria Math"/>
                    </w:rPr>
                    <m:t>HCD</m:t>
                  </m:r>
                </w:del>
              </m:sup>
            </m:sSup>
            <m:d>
              <m:dPr>
                <m:ctrlPr>
                  <w:del w:id="54" w:author="aguthals" w:date="2013-02-21T16:24:00Z">
                    <w:rPr>
                      <w:rFonts w:ascii="Cambria Math" w:hAnsi="Cambria Math"/>
                    </w:rPr>
                  </w:del>
                </m:ctrlPr>
              </m:dPr>
              <m:e>
                <w:del w:id="55" w:author="aguthals" w:date="2013-02-21T16:24:00Z">
                  <m:r>
                    <m:rPr>
                      <m:nor/>
                    </m:rPr>
                    <w:rPr>
                      <w:rFonts w:ascii="Cambria Math" w:hAnsi="Cambria Math"/>
                    </w:rPr>
                    <m:t>m</m:t>
                  </m:r>
                </w:del>
                <m:d>
                  <m:dPr>
                    <m:begChr m:val="["/>
                    <m:endChr m:val="]"/>
                    <m:ctrlPr>
                      <w:del w:id="56" w:author="aguthals" w:date="2013-02-21T16:24:00Z">
                        <w:rPr>
                          <w:rFonts w:ascii="Cambria Math" w:hAnsi="Cambria Math"/>
                          <w:i/>
                        </w:rPr>
                      </w:del>
                    </m:ctrlPr>
                  </m:dPr>
                  <m:e>
                    <w:del w:id="57" w:author="aguthals" w:date="2013-02-21T16:24:00Z">
                      <m:r>
                        <w:rPr>
                          <w:rFonts w:ascii="Cambria Math" w:hAnsi="Cambria Math"/>
                        </w:rPr>
                        <m:t>s</m:t>
                      </m:r>
                    </w:del>
                  </m:e>
                </m:d>
                <w:del w:id="58" w:author="aguthals" w:date="2013-02-21T16:24:00Z">
                  <m:r>
                    <w:rPr>
                      <w:rFonts w:ascii="Cambria Math" w:hAnsi="Cambria Math"/>
                    </w:rPr>
                    <m:t>,S</m:t>
                  </m:r>
                </w:del>
              </m:e>
            </m:d>
            <w:del w:id="59" w:author="aguthals" w:date="2013-02-21T16:24:00Z">
              <m:r>
                <w:rPr>
                  <w:rFonts w:ascii="Cambria Math" w:hAnsi="Cambria Math"/>
                </w:rPr>
                <m:t>∧</m:t>
              </m:r>
            </w:del>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ETD</m:t>
                </m:r>
              </m:sup>
            </m:sSup>
            <m:d>
              <m:dPr>
                <m:ctrlPr>
                  <w:rPr>
                    <w:rFonts w:ascii="Cambria Math" w:hAnsi="Cambria Math"/>
                  </w:rPr>
                </m:ctrlPr>
              </m:dPr>
              <m:e>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,S</m:t>
                </m:r>
              </m:e>
            </m:d>
          </m:e>
        </m:d>
      </m:oMath>
      <w:r w:rsidR="00C41557">
        <w:t xml:space="preserve">. </w:t>
      </w:r>
      <w:r w:rsidR="00944060">
        <w:t xml:space="preserve">For all of these peaks that were found, assign </w:t>
      </w:r>
      <m:oMath>
        <m:r>
          <w:rPr>
            <w:rFonts w:ascii="Cambria Math" w:hAnsi="Cambria Math"/>
          </w:rPr>
          <m:t>s</m:t>
        </m:r>
      </m:oMath>
      <w:r w:rsidR="00944060">
        <w:t xml:space="preserve"> the</w:t>
      </w:r>
      <w:r w:rsidR="00C41557">
        <w:t xml:space="preserve"> </w:t>
      </w:r>
      <w:r w:rsidR="005B3793">
        <w:t>merged</w:t>
      </w:r>
      <w:r w:rsidR="00C41557">
        <w:t xml:space="preserve"> score </w:t>
      </w:r>
      <w:proofErr w:type="spellStart"/>
      <m:oMath>
        <m:r>
          <m:rPr>
            <m:nor/>
          </m:rPr>
          <w:rPr>
            <w:rFonts w:ascii="Cambria Math" w:hAnsi="Cambria Math"/>
          </w:rPr>
          <m:t>i</m:t>
        </m:r>
        <w:proofErr w:type="spellEnd"/>
        <m:d>
          <m:dPr>
            <m:begChr m:val="["/>
            <m:endChr m:val="]"/>
            <m:ctrlPr>
              <w:rPr>
                <w:rFonts w:ascii="Cambria Math" w:hAnsi="Cambria Math"/>
                <w:i/>
              </w:rPr>
            </m:ctrlPr>
          </m:dPr>
          <m:e>
            <m:r>
              <w:rPr>
                <w:rFonts w:ascii="Cambria Math" w:hAnsi="Cambria Math"/>
              </w:rPr>
              <m:t>s</m:t>
            </m:r>
          </m:e>
        </m:d>
        <m:r>
          <w:rPr>
            <w:rFonts w:ascii="Cambria Math" w:hAnsi="Cambria Math"/>
          </w:rPr>
          <m:t>=2×</m:t>
        </m:r>
        <m:d>
          <m:dPr>
            <m:ctrlPr>
              <w:rPr>
                <w:rFonts w:ascii="Cambria Math" w:hAnsi="Cambria Math"/>
              </w:rPr>
            </m:ctrlPr>
          </m:dPr>
          <m:e>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w:del w:id="60" w:author="aguthals" w:date="2013-02-21T16:25:00Z">
              <m:r>
                <w:rPr>
                  <w:rFonts w:ascii="Cambria Math" w:hAnsi="Cambria Math"/>
                </w:rPr>
                <m:t>i</m:t>
              </m:r>
            </w:del>
            <m:d>
              <m:dPr>
                <m:begChr m:val="["/>
                <m:endChr m:val="]"/>
                <m:ctrlPr>
                  <w:del w:id="61" w:author="aguthals" w:date="2013-02-21T16:25:00Z">
                    <w:rPr>
                      <w:rFonts w:ascii="Cambria Math" w:hAnsi="Cambria Math"/>
                      <w:i/>
                    </w:rPr>
                  </w:del>
                </m:ctrlPr>
              </m:dPr>
              <m:e>
                <m:sSub>
                  <m:sSubPr>
                    <m:ctrlPr>
                      <w:del w:id="62" w:author="aguthals" w:date="2013-02-21T16:25:00Z">
                        <w:rPr>
                          <w:rFonts w:ascii="Cambria Math" w:hAnsi="Cambria Math"/>
                          <w:i/>
                        </w:rPr>
                      </w:del>
                    </m:ctrlPr>
                  </m:sSubPr>
                  <m:e>
                    <w:del w:id="63" w:author="aguthals" w:date="2013-02-21T16:25:00Z">
                      <m:r>
                        <w:rPr>
                          <w:rFonts w:ascii="Cambria Math" w:hAnsi="Cambria Math"/>
                        </w:rPr>
                        <m:t>h</m:t>
                      </m:r>
                    </w:del>
                  </m:e>
                  <m:sub>
                    <w:del w:id="64" w:author="aguthals" w:date="2013-02-21T16:25:00Z">
                      <m:r>
                        <w:rPr>
                          <w:rFonts w:ascii="Cambria Math" w:hAnsi="Cambria Math"/>
                        </w:rPr>
                        <m:t>j</m:t>
                      </m:r>
                    </w:del>
                  </m:sub>
                </m:sSub>
              </m:e>
            </m:d>
            <w:del w:id="65" w:author="aguthals" w:date="2013-02-21T16:25:00Z">
              <m:r>
                <w:rPr>
                  <w:rFonts w:ascii="Cambria Math" w:hAnsi="Cambria Math"/>
                </w:rPr>
                <m:t>+i</m:t>
              </m:r>
            </w:del>
            <m:d>
              <m:dPr>
                <m:begChr m:val="["/>
                <m:endChr m:val="]"/>
                <m:ctrlPr>
                  <w:del w:id="66" w:author="aguthals" w:date="2013-02-21T16:25:00Z">
                    <w:rPr>
                      <w:rFonts w:ascii="Cambria Math" w:hAnsi="Cambria Math"/>
                      <w:i/>
                    </w:rPr>
                  </w:del>
                </m:ctrlPr>
              </m:dPr>
              <m:e>
                <m:sSub>
                  <m:sSubPr>
                    <m:ctrlPr>
                      <w:del w:id="67" w:author="aguthals" w:date="2013-02-21T16:25:00Z">
                        <w:rPr>
                          <w:rFonts w:ascii="Cambria Math" w:hAnsi="Cambria Math"/>
                          <w:i/>
                        </w:rPr>
                      </w:del>
                    </m:ctrlPr>
                  </m:sSubPr>
                  <m:e>
                    <w:del w:id="68" w:author="aguthals" w:date="2013-02-21T16:25:00Z">
                      <m:r>
                        <w:rPr>
                          <w:rFonts w:ascii="Cambria Math" w:hAnsi="Cambria Math"/>
                        </w:rPr>
                        <m:t>h</m:t>
                      </m:r>
                    </w:del>
                  </m:e>
                  <m:sub>
                    <w:del w:id="69" w:author="aguthals" w:date="2013-02-21T16:25:00Z">
                      <m:r>
                        <w:rPr>
                          <w:rFonts w:ascii="Cambria Math" w:hAnsi="Cambria Math"/>
                        </w:rPr>
                        <m:t>y</m:t>
                      </m:r>
                    </w:del>
                  </m:sub>
                </m:sSub>
              </m:e>
            </m:d>
            <w:del w:id="70" w:author="aguthals" w:date="2013-02-21T16:25:00Z">
              <m:r>
                <w:rPr>
                  <w:rFonts w:ascii="Cambria Math" w:hAnsi="Cambria Math"/>
                </w:rPr>
                <m:t>+</m:t>
              </m:r>
            </w:del>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e>
        </m:d>
      </m:oMath>
      <w:r w:rsidR="00C41557">
        <w:t xml:space="preserve"> and </w:t>
      </w:r>
      <w:r w:rsidR="00944060">
        <w:t>r</w:t>
      </w:r>
      <w:r w:rsidR="001C20C2">
        <w:t xml:space="preserve">emove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C41557">
        <w:t xml:space="preserve">,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C41557">
        <w:t xml:space="preserv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C41557">
        <w:t xml:space="preserve">, </w:t>
      </w:r>
      <m:oMath>
        <m:sSub>
          <m:sSubPr>
            <m:ctrlPr>
              <w:rPr>
                <w:rFonts w:ascii="Cambria Math" w:hAnsi="Cambria Math"/>
                <w:i/>
              </w:rPr>
            </m:ctrlPr>
          </m:sSubPr>
          <m:e>
            <m:r>
              <w:rPr>
                <w:rFonts w:ascii="Cambria Math" w:hAnsi="Cambria Math"/>
              </w:rPr>
              <m:t>h</m:t>
            </m:r>
          </m:e>
          <m:sub>
            <m:r>
              <w:rPr>
                <w:rFonts w:ascii="Cambria Math" w:hAnsi="Cambria Math"/>
              </w:rPr>
              <m:t>y</m:t>
            </m:r>
          </m:sub>
        </m:sSub>
      </m:oMath>
      <w:r w:rsidR="00C41557">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C41557">
        <w:t xml:space="preserve">, and </w:t>
      </w:r>
      <m:oMath>
        <m:sSub>
          <m:sSubPr>
            <m:ctrlPr>
              <w:rPr>
                <w:rFonts w:ascii="Cambria Math" w:hAnsi="Cambria Math"/>
                <w:i/>
              </w:rPr>
            </m:ctrlPr>
          </m:sSubPr>
          <m:e>
            <m:r>
              <w:rPr>
                <w:rFonts w:ascii="Cambria Math" w:hAnsi="Cambria Math"/>
              </w:rPr>
              <m:t>e</m:t>
            </m:r>
          </m:e>
          <m:sub>
            <m:r>
              <w:rPr>
                <w:rFonts w:ascii="Cambria Math" w:hAnsi="Cambria Math"/>
              </w:rPr>
              <m:t>z</m:t>
            </m:r>
          </m:sub>
        </m:sSub>
      </m:oMath>
      <w:r w:rsidR="00C41557">
        <w:t xml:space="preserve"> from </w:t>
      </w:r>
      <m:oMath>
        <m:sSup>
          <m:sSupPr>
            <m:ctrlPr>
              <w:rPr>
                <w:rFonts w:ascii="Cambria Math" w:hAnsi="Cambria Math"/>
                <w:i/>
              </w:rPr>
            </m:ctrlPr>
          </m:sSupPr>
          <m:e>
            <m:r>
              <w:rPr>
                <w:rFonts w:ascii="Cambria Math" w:hAnsi="Cambria Math"/>
              </w:rPr>
              <m:t>S</m:t>
            </m:r>
          </m:e>
          <m:sup>
            <m:r>
              <m:rPr>
                <m:nor/>
              </m:rPr>
              <w:rPr>
                <w:rFonts w:ascii="Cambria Math" w:hAnsi="Cambria Math"/>
              </w:rPr>
              <m:t>CID</m:t>
            </m:r>
          </m:sup>
        </m:sSup>
      </m:oMath>
      <w:ins w:id="71" w:author="aguthals" w:date="2013-02-21T16:25:00Z">
        <w:r w:rsidR="00574528">
          <w:t xml:space="preserve"> </w:t>
        </w:r>
      </w:ins>
      <w:del w:id="72" w:author="aguthals" w:date="2013-02-21T16:25:00Z">
        <w:r w:rsidR="00C41557" w:rsidDel="00574528">
          <w:delText xml:space="preserve">, </w:delText>
        </w:r>
        <m:oMath>
          <m:sSup>
            <m:sSupPr>
              <m:ctrlPr>
                <w:rPr>
                  <w:rFonts w:ascii="Cambria Math" w:hAnsi="Cambria Math"/>
                  <w:i/>
                </w:rPr>
              </m:ctrlPr>
            </m:sSupPr>
            <m:e>
              <m:r>
                <w:rPr>
                  <w:rFonts w:ascii="Cambria Math" w:hAnsi="Cambria Math"/>
                </w:rPr>
                <m:t>S</m:t>
              </m:r>
            </m:e>
            <m:sup>
              <m:r>
                <m:rPr>
                  <m:nor/>
                </m:rPr>
                <w:rPr>
                  <w:rFonts w:ascii="Cambria Math" w:hAnsi="Cambria Math"/>
                </w:rPr>
                <m:t>HCD</m:t>
              </m:r>
            </m:sup>
          </m:sSup>
        </m:oMath>
        <w:r w:rsidR="00C41557" w:rsidDel="00574528">
          <w:delText xml:space="preserve">, </w:delText>
        </w:r>
      </w:del>
      <w:r w:rsidR="00C41557">
        <w:t xml:space="preserve">and </w:t>
      </w:r>
      <m:oMath>
        <m:sSup>
          <m:sSupPr>
            <m:ctrlPr>
              <w:rPr>
                <w:rFonts w:ascii="Cambria Math" w:hAnsi="Cambria Math"/>
                <w:i/>
              </w:rPr>
            </m:ctrlPr>
          </m:sSupPr>
          <m:e>
            <m:r>
              <w:rPr>
                <w:rFonts w:ascii="Cambria Math" w:hAnsi="Cambria Math"/>
              </w:rPr>
              <m:t>S</m:t>
            </m:r>
          </m:e>
          <m:sup>
            <m:r>
              <m:rPr>
                <m:nor/>
              </m:rPr>
              <w:rPr>
                <w:rFonts w:ascii="Cambria Math" w:hAnsi="Cambria Math"/>
              </w:rPr>
              <m:t>ETD</m:t>
            </m:r>
          </m:sup>
        </m:sSup>
      </m:oMath>
      <w:r w:rsidR="00C41557">
        <w:t>, respectively.</w:t>
      </w:r>
    </w:p>
    <w:p w:rsidR="00BE5D5F" w:rsidRDefault="00A83695" w:rsidP="00BE5D5F">
      <w:pPr>
        <w:pStyle w:val="TAMainText"/>
        <w:numPr>
          <w:ilvl w:val="0"/>
          <w:numId w:val="7"/>
        </w:numPr>
        <w:ind w:left="360"/>
      </w:pPr>
      <w:r>
        <w:lastRenderedPageBreak/>
        <w:t xml:space="preserve">Consider all </w:t>
      </w:r>
      <w:del w:id="73" w:author="aguthals" w:date="2013-02-21T16:26:00Z">
        <w:r w:rsidDel="00574528">
          <w:delText>matched SRMs</w:delText>
        </w:r>
      </w:del>
      <w:ins w:id="74" w:author="aguthals" w:date="2013-02-21T16:26:00Z">
        <w:r w:rsidR="00574528">
          <w:t>SRM/SRM matches</w:t>
        </w:r>
      </w:ins>
      <w:r>
        <w:t xml:space="preserve"> with at least one PRM: </w:t>
      </w:r>
      <w:r w:rsidR="00944060">
        <w:t xml:space="preserve">Find </w:t>
      </w:r>
      <w:r w:rsidR="003E0314">
        <w:t xml:space="preserve">all </w:t>
      </w:r>
      <w:r w:rsidR="00944060">
        <w:t>pair</w:t>
      </w:r>
      <w:r w:rsidR="00D020DB">
        <w:t>s</w:t>
      </w:r>
      <w:r w:rsidR="00944060">
        <w:t xml:space="preserve"> of SRM peaks with mass difference 15+18 </w:t>
      </w:r>
      <w:del w:id="75" w:author="aguthals" w:date="2013-02-21T16:27:00Z">
        <w:r w:rsidR="00944060" w:rsidDel="00574528">
          <w:delText xml:space="preserve">in CID/ETD </w:delText>
        </w:r>
        <w:r w:rsidR="003E0314" w:rsidDel="00574528">
          <w:delText>spectra</w:delText>
        </w:r>
        <w:r w:rsidR="00944060" w:rsidDel="00574528">
          <w:delText xml:space="preserve"> </w:delText>
        </w:r>
      </w:del>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+33</m:t>
            </m:r>
          </m:e>
        </m:d>
      </m:oMath>
      <w:r w:rsidR="00944060">
        <w:t xml:space="preserve"> </w:t>
      </w:r>
      <w:del w:id="76" w:author="aguthals" w:date="2013-02-21T16:26:00Z">
        <w:r w:rsidR="00D020DB" w:rsidDel="00574528">
          <w:delText>and/</w:delText>
        </w:r>
        <w:r w:rsidR="00944060" w:rsidDel="00574528">
          <w:delText xml:space="preserve">or HCD/ETD pairs </w:delTex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y</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+33</m:t>
              </m:r>
            </m:e>
          </m:d>
        </m:oMath>
        <w:r w:rsidR="00944060" w:rsidDel="00574528">
          <w:delText xml:space="preserve"> </w:delText>
        </w:r>
      </w:del>
      <w:r w:rsidR="00944060" w:rsidRPr="00BE5D5F">
        <w:rPr>
          <w:i/>
        </w:rPr>
        <w:t>and</w:t>
      </w:r>
      <w:r w:rsidR="00944060">
        <w:t xml:space="preserve"> where at least one </w:t>
      </w:r>
      <w:r w:rsidR="00E374E9">
        <w:t>PRM</w:t>
      </w:r>
      <w:r w:rsidR="003E0314">
        <w:t xml:space="preserve"> from the set</w:t>
      </w:r>
      <w:r w:rsidR="00E374E9">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w:del w:id="77" w:author="aguthals" w:date="2013-02-21T16:26:00Z">
              <m:r>
                <w:rPr>
                  <w:rFonts w:ascii="Cambria Math" w:hAnsi="Cambria Math"/>
                </w:rPr>
                <m:t>,</m:t>
              </m:r>
            </w:del>
            <m:sSub>
              <m:sSubPr>
                <m:ctrlPr>
                  <w:del w:id="78" w:author="aguthals" w:date="2013-02-21T16:26:00Z">
                    <w:rPr>
                      <w:rFonts w:ascii="Cambria Math" w:hAnsi="Cambria Math"/>
                      <w:i/>
                    </w:rPr>
                  </w:del>
                </m:ctrlPr>
              </m:sSubPr>
              <m:e>
                <w:del w:id="79" w:author="aguthals" w:date="2013-02-21T16:26:00Z">
                  <m:r>
                    <w:rPr>
                      <w:rFonts w:ascii="Cambria Math" w:hAnsi="Cambria Math"/>
                    </w:rPr>
                    <m:t>h</m:t>
                  </m:r>
                </w:del>
              </m:e>
              <m:sub>
                <w:del w:id="80" w:author="aguthals" w:date="2013-02-21T16:26:00Z">
                  <m:r>
                    <w:rPr>
                      <w:rFonts w:ascii="Cambria Math" w:hAnsi="Cambria Math"/>
                    </w:rPr>
                    <m:t>j</m:t>
                  </m:r>
                </w:del>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ETD</m:t>
                </m:r>
              </m:sup>
            </m:sSup>
            <m:d>
              <m:dPr>
                <m:ctrlPr>
                  <w:rPr>
                    <w:rFonts w:ascii="Cambria Math" w:hAnsi="Cambria Math"/>
                  </w:rPr>
                </m:ctrlPr>
              </m:dPr>
              <m:e>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,S</m:t>
                </m:r>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w:del w:id="81" w:author="aguthals" w:date="2013-02-21T16:26:00Z">
              <m:r>
                <w:rPr>
                  <w:rFonts w:ascii="Cambria Math" w:hAnsi="Cambria Math"/>
                </w:rPr>
                <m:t>∧</m:t>
              </m:r>
              <m:r>
                <m:rPr>
                  <m:nor/>
                </m:rPr>
                <w:rPr>
                  <w:rFonts w:ascii="Cambria Math" w:hAnsi="Cambria Math"/>
                </w:rPr>
                <m:t>m</m:t>
              </m:r>
            </w:del>
            <m:d>
              <m:dPr>
                <m:begChr m:val="["/>
                <m:endChr m:val="]"/>
                <m:ctrlPr>
                  <w:del w:id="82" w:author="aguthals" w:date="2013-02-21T16:26:00Z">
                    <w:rPr>
                      <w:rFonts w:ascii="Cambria Math" w:hAnsi="Cambria Math"/>
                      <w:i/>
                    </w:rPr>
                  </w:del>
                </m:ctrlPr>
              </m:dPr>
              <m:e>
                <m:sSub>
                  <m:sSubPr>
                    <m:ctrlPr>
                      <w:del w:id="83" w:author="aguthals" w:date="2013-02-21T16:26:00Z">
                        <w:rPr>
                          <w:rFonts w:ascii="Cambria Math" w:hAnsi="Cambria Math"/>
                          <w:i/>
                        </w:rPr>
                      </w:del>
                    </m:ctrlPr>
                  </m:sSubPr>
                  <m:e>
                    <w:del w:id="84" w:author="aguthals" w:date="2013-02-21T16:26:00Z">
                      <m:r>
                        <w:rPr>
                          <w:rFonts w:ascii="Cambria Math" w:hAnsi="Cambria Math"/>
                        </w:rPr>
                        <m:t>h</m:t>
                      </m:r>
                    </w:del>
                  </m:e>
                  <m:sub>
                    <w:del w:id="85" w:author="aguthals" w:date="2013-02-21T16:26:00Z">
                      <m:r>
                        <w:rPr>
                          <w:rFonts w:ascii="Cambria Math" w:hAnsi="Cambria Math"/>
                        </w:rPr>
                        <m:t>j</m:t>
                      </m:r>
                    </w:del>
                  </m:sub>
                </m:sSub>
              </m:e>
            </m:d>
            <w:del w:id="86" w:author="aguthals" w:date="2013-02-21T16:26:00Z">
              <m:r>
                <w:rPr>
                  <w:rFonts w:ascii="Cambria Math" w:hAnsi="Cambria Math"/>
                </w:rPr>
                <m:t>=</m:t>
              </m:r>
              <m:r>
                <m:rPr>
                  <m:nor/>
                </m:rPr>
                <w:rPr>
                  <w:rFonts w:ascii="Cambria Math" w:hAnsi="Cambria Math"/>
                </w:rPr>
                <m:t>m</m:t>
              </m:r>
            </w:del>
            <m:d>
              <m:dPr>
                <m:begChr m:val="["/>
                <m:endChr m:val="]"/>
                <m:ctrlPr>
                  <w:del w:id="87" w:author="aguthals" w:date="2013-02-21T16:26:00Z">
                    <w:rPr>
                      <w:rFonts w:ascii="Cambria Math" w:hAnsi="Cambria Math"/>
                      <w:i/>
                    </w:rPr>
                  </w:del>
                </m:ctrlPr>
              </m:dPr>
              <m:e>
                <m:sSub>
                  <m:sSubPr>
                    <m:ctrlPr>
                      <w:del w:id="88" w:author="aguthals" w:date="2013-02-21T16:26:00Z">
                        <w:rPr>
                          <w:rFonts w:ascii="Cambria Math" w:hAnsi="Cambria Math"/>
                          <w:i/>
                        </w:rPr>
                      </w:del>
                    </m:ctrlPr>
                  </m:sSubPr>
                  <m:e>
                    <w:del w:id="89" w:author="aguthals" w:date="2013-02-21T16:26:00Z">
                      <m:r>
                        <w:rPr>
                          <w:rFonts w:ascii="Cambria Math" w:hAnsi="Cambria Math"/>
                        </w:rPr>
                        <m:t>e</m:t>
                      </m:r>
                    </w:del>
                  </m:e>
                  <m:sub>
                    <w:del w:id="90" w:author="aguthals" w:date="2013-02-21T16:26:00Z">
                      <m:r>
                        <w:rPr>
                          <w:rFonts w:ascii="Cambria Math" w:hAnsi="Cambria Math"/>
                        </w:rPr>
                        <m:t>k</m:t>
                      </m:r>
                    </w:del>
                  </m:sub>
                </m:sSub>
              </m:e>
            </m:d>
          </m:e>
        </m:d>
      </m:oMath>
      <w:r w:rsidR="00E374E9">
        <w:t xml:space="preserve"> is found from any </w:t>
      </w:r>
      <w:r w:rsidR="00944060">
        <w:t>spectrum (CID</w:t>
      </w:r>
      <w:del w:id="91" w:author="aguthals" w:date="2013-02-21T16:26:00Z">
        <w:r w:rsidR="00944060" w:rsidDel="00574528">
          <w:delText>, HCD</w:delText>
        </w:r>
      </w:del>
      <w:r w:rsidR="00944060">
        <w:t xml:space="preserve"> or ETD) for these SRMs. </w:t>
      </w:r>
      <w:r w:rsidR="00BE5D5F">
        <w:t xml:space="preserve">Then add a peak </w:t>
      </w:r>
      <m:oMath>
        <m:r>
          <w:rPr>
            <w:rFonts w:ascii="Cambria Math" w:hAnsi="Cambria Math"/>
          </w:rPr>
          <m:t>s</m:t>
        </m:r>
      </m:oMath>
      <w:r w:rsidR="00BE5D5F">
        <w:t xml:space="preserve"> to the merged spectrum </w:t>
      </w:r>
      <m:oMath>
        <m:r>
          <w:rPr>
            <w:rFonts w:ascii="Cambria Math" w:hAnsi="Cambria Math"/>
          </w:rPr>
          <m:t>S</m:t>
        </m:r>
      </m:oMath>
      <w:r w:rsidR="00F672E0">
        <w:t xml:space="preserve"> </w:t>
      </w:r>
      <w:r w:rsidR="00BE5D5F">
        <w:t>with</w:t>
      </w:r>
      <w:r w:rsidR="00BB071E">
        <w:t xml:space="preserve"> the</w:t>
      </w:r>
      <w:r w:rsidR="00BE5D5F">
        <w:t xml:space="preserve"> PRM mass</w:t>
      </w:r>
      <w:r w:rsidR="00F672E0">
        <w:t xml:space="preserve"> </w:t>
      </w:r>
      <m:oMath>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oMath>
      <w:r w:rsidR="00BE5D5F">
        <w:t>, remove all of these peaks</w:t>
      </w:r>
      <w:r w:rsidR="00EA7671">
        <w:t xml:space="preserve"> from</w:t>
      </w:r>
      <w:r w:rsidR="00BE5D5F">
        <w:t xml:space="preserve"> </w:t>
      </w:r>
      <m:oMath>
        <m:sSup>
          <m:sSupPr>
            <m:ctrlPr>
              <w:rPr>
                <w:rFonts w:ascii="Cambria Math" w:hAnsi="Cambria Math"/>
                <w:i/>
              </w:rPr>
            </m:ctrlPr>
          </m:sSupPr>
          <m:e>
            <m:r>
              <w:rPr>
                <w:rFonts w:ascii="Cambria Math" w:hAnsi="Cambria Math"/>
              </w:rPr>
              <m:t>S</m:t>
            </m:r>
          </m:e>
          <m:sup>
            <m:r>
              <m:rPr>
                <m:nor/>
              </m:rPr>
              <w:rPr>
                <w:rFonts w:ascii="Cambria Math" w:hAnsi="Cambria Math"/>
              </w:rPr>
              <m:t>CID</m:t>
            </m:r>
          </m:sup>
        </m:sSup>
      </m:oMath>
      <w:del w:id="92" w:author="aguthals" w:date="2013-02-21T16:26:00Z">
        <w:r w:rsidR="00EA7671" w:rsidDel="00574528">
          <w:delText xml:space="preserve">, </w:delText>
        </w:r>
        <m:oMath>
          <m:sSup>
            <m:sSupPr>
              <m:ctrlPr>
                <w:rPr>
                  <w:rFonts w:ascii="Cambria Math" w:hAnsi="Cambria Math"/>
                  <w:i/>
                </w:rPr>
              </m:ctrlPr>
            </m:sSupPr>
            <m:e>
              <m:r>
                <w:rPr>
                  <w:rFonts w:ascii="Cambria Math" w:hAnsi="Cambria Math"/>
                </w:rPr>
                <m:t>S</m:t>
              </m:r>
            </m:e>
            <m:sup>
              <m:r>
                <m:rPr>
                  <m:nor/>
                </m:rPr>
                <w:rPr>
                  <w:rFonts w:ascii="Cambria Math" w:hAnsi="Cambria Math"/>
                </w:rPr>
                <m:t>HCD</m:t>
              </m:r>
            </m:sup>
          </m:sSup>
        </m:oMath>
        <w:r w:rsidR="00EA7671" w:rsidDel="00574528">
          <w:delText>,</w:delText>
        </w:r>
      </w:del>
      <w:r w:rsidR="00EA7671">
        <w:t xml:space="preserve"> and </w:t>
      </w:r>
      <m:oMath>
        <m:sSup>
          <m:sSupPr>
            <m:ctrlPr>
              <w:rPr>
                <w:rFonts w:ascii="Cambria Math" w:hAnsi="Cambria Math"/>
                <w:i/>
              </w:rPr>
            </m:ctrlPr>
          </m:sSupPr>
          <m:e>
            <m:r>
              <w:rPr>
                <w:rFonts w:ascii="Cambria Math" w:hAnsi="Cambria Math"/>
              </w:rPr>
              <m:t>S</m:t>
            </m:r>
          </m:e>
          <m:sup>
            <m:r>
              <m:rPr>
                <m:nor/>
              </m:rPr>
              <w:rPr>
                <w:rFonts w:ascii="Cambria Math" w:hAnsi="Cambria Math"/>
              </w:rPr>
              <m:t>ETD</m:t>
            </m:r>
          </m:sup>
        </m:sSup>
      </m:oMath>
      <w:r w:rsidR="00BE5D5F">
        <w:t xml:space="preserve">, and assign </w:t>
      </w:r>
      <m:oMath>
        <m:r>
          <w:rPr>
            <w:rFonts w:ascii="Cambria Math" w:hAnsi="Cambria Math"/>
          </w:rPr>
          <m:t>s</m:t>
        </m:r>
      </m:oMath>
      <w:r w:rsidR="00BE5D5F">
        <w:t xml:space="preserve"> the </w:t>
      </w:r>
      <w:r w:rsidR="005B3793">
        <w:t>merged</w:t>
      </w:r>
      <w:r w:rsidR="00BE5D5F">
        <w:t xml:space="preserve"> score </w:t>
      </w:r>
      <w:r w:rsidR="00F672E0">
        <w:t>by the same formula</w:t>
      </w:r>
      <w:r w:rsidR="00BE5D5F">
        <w:t xml:space="preserve"> in</w:t>
      </w:r>
      <w:r w:rsidR="00BB071E">
        <w:t xml:space="preserve"> stage</w:t>
      </w:r>
      <w:r w:rsidR="00BE5D5F">
        <w:t xml:space="preserve"> </w:t>
      </w:r>
      <w:r w:rsidR="00F672E0">
        <w:t>1</w:t>
      </w:r>
      <w:r w:rsidR="00BE5D5F">
        <w:t>.</w:t>
      </w:r>
    </w:p>
    <w:p w:rsidR="00186EA1" w:rsidRDefault="00A83695" w:rsidP="00186EA1">
      <w:pPr>
        <w:pStyle w:val="TAMainText"/>
        <w:numPr>
          <w:ilvl w:val="0"/>
          <w:numId w:val="7"/>
        </w:numPr>
        <w:ind w:left="360"/>
      </w:pPr>
      <w:r>
        <w:t>Consider all PRM/SRM and SRM/PRM</w:t>
      </w:r>
      <w:r w:rsidR="002A0690">
        <w:t xml:space="preserve"> pairs: </w:t>
      </w:r>
      <w:r w:rsidR="008D4223">
        <w:t xml:space="preserve">Find </w:t>
      </w:r>
      <w:r w:rsidR="00F672E0">
        <w:t>all</w:t>
      </w:r>
      <w:r w:rsidR="00936AEC">
        <w:t xml:space="preserve"> pair</w:t>
      </w:r>
      <w:r w:rsidR="00F672E0">
        <w:t>s</w:t>
      </w:r>
      <w:r w:rsidR="00936AEC">
        <w:t xml:space="preserve"> of PRM/</w:t>
      </w:r>
      <w:r w:rsidR="008D4223">
        <w:t xml:space="preserve">SRM </w:t>
      </w:r>
      <w:r w:rsidR="00936AEC">
        <w:t>peaks</w:t>
      </w:r>
      <w:r w:rsidR="008D4223">
        <w:t xml:space="preserve"> </w:t>
      </w:r>
      <w:del w:id="93" w:author="aguthals" w:date="2013-02-21T16:27:00Z">
        <w:r w:rsidR="008D4223" w:rsidDel="00574528">
          <w:delText>in CID/ETD</w:delText>
        </w:r>
        <w:r w:rsidR="00E374E9" w:rsidDel="00574528">
          <w:delText xml:space="preserve"> (or HCD/ETD)</w:delText>
        </w:r>
        <w:r w:rsidR="008D4223" w:rsidDel="00574528">
          <w:delText xml:space="preserve"> </w:delText>
        </w:r>
        <w:r w:rsidR="00F672E0" w:rsidDel="00574528">
          <w:delText>spectra</w:delText>
        </w:r>
        <w:r w:rsidR="00936AEC" w:rsidDel="00574528">
          <w:delText xml:space="preserve"> </w:delText>
        </w:r>
      </w:del>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w:ins w:id="94" w:author="aguthals" w:date="2013-02-21T13:15:00Z">
              <m:r>
                <w:rPr>
                  <w:rFonts w:ascii="Cambria Math" w:hAnsi="Cambria Math"/>
                </w:rPr>
                <m:t>∈</m:t>
              </m:r>
            </w:ins>
            <m:sSup>
              <m:sSupPr>
                <m:ctrlPr>
                  <w:ins w:id="95" w:author="aguthals" w:date="2013-02-21T13:15:00Z">
                    <w:rPr>
                      <w:rFonts w:ascii="Cambria Math" w:hAnsi="Cambria Math"/>
                      <w:i/>
                    </w:rPr>
                  </w:ins>
                </m:ctrlPr>
              </m:sSupPr>
              <m:e>
                <w:ins w:id="96" w:author="aguthals" w:date="2013-02-21T13:15:00Z">
                  <m:r>
                    <w:rPr>
                      <w:rFonts w:ascii="Cambria Math" w:hAnsi="Cambria Math"/>
                    </w:rPr>
                    <m:t>S</m:t>
                  </m:r>
                </w:ins>
              </m:e>
              <m:sup>
                <w:ins w:id="97" w:author="aguthals" w:date="2013-02-21T13:15:00Z">
                  <m:r>
                    <m:rPr>
                      <m:nor/>
                    </m:rPr>
                    <w:rPr>
                      <w:rFonts w:ascii="Cambria Math" w:hAnsi="Cambria Math"/>
                    </w:rPr>
                    <m:t>CID</m:t>
                  </m:r>
                </w:ins>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w:ins w:id="98" w:author="aguthals" w:date="2013-02-21T13:15:00Z">
              <m:r>
                <w:rPr>
                  <w:rFonts w:ascii="Cambria Math" w:hAnsi="Cambria Math"/>
                </w:rPr>
                <m:t>∈</m:t>
              </m:r>
            </w:ins>
            <m:sSup>
              <m:sSupPr>
                <m:ctrlPr>
                  <w:ins w:id="99" w:author="aguthals" w:date="2013-02-21T13:15:00Z">
                    <w:rPr>
                      <w:rFonts w:ascii="Cambria Math" w:hAnsi="Cambria Math"/>
                      <w:i/>
                    </w:rPr>
                  </w:ins>
                </m:ctrlPr>
              </m:sSupPr>
              <m:e>
                <w:ins w:id="100" w:author="aguthals" w:date="2013-02-21T13:15:00Z">
                  <m:r>
                    <w:rPr>
                      <w:rFonts w:ascii="Cambria Math" w:hAnsi="Cambria Math"/>
                    </w:rPr>
                    <m:t>S</m:t>
                  </m:r>
                </w:ins>
              </m:e>
              <m:sup>
                <w:ins w:id="101" w:author="aguthals" w:date="2013-02-21T13:16:00Z">
                  <m:r>
                    <m:rPr>
                      <m:nor/>
                    </m:rPr>
                    <w:rPr>
                      <w:rFonts w:ascii="Cambria Math" w:hAnsi="Cambria Math"/>
                    </w:rPr>
                    <m:t>ETD</m:t>
                  </m:r>
                </w:ins>
              </m:sup>
            </m:sSup>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ETD</m:t>
                </m:r>
              </m:sup>
            </m:sSup>
            <m:d>
              <m:dPr>
                <m:ctrlPr>
                  <w:rPr>
                    <w:rFonts w:ascii="Cambria Math" w:hAnsi="Cambria Math"/>
                  </w:rPr>
                </m:ctrlPr>
              </m:dPr>
              <m:e>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,S</m:t>
                </m:r>
              </m:e>
            </m:d>
          </m:e>
        </m:d>
      </m:oMath>
      <w:r w:rsidR="00E374E9">
        <w:t xml:space="preserve"> or</w:t>
      </w:r>
      <w:r w:rsidR="00936AEC">
        <w:t xml:space="preserve"> </w:t>
      </w:r>
      <w:r w:rsidR="00E374E9">
        <w:t>SRM/</w:t>
      </w:r>
      <w:r w:rsidR="00936AEC">
        <w:t>PRM peaks</w:t>
      </w:r>
      <w:ins w:id="102" w:author="aguthals" w:date="2013-02-21T16:27:00Z">
        <w:r w:rsidR="00574528">
          <w:t xml:space="preserve"> </w:t>
        </w:r>
      </w:ins>
      <w:del w:id="103" w:author="aguthals" w:date="2013-02-21T16:27:00Z">
        <w:r w:rsidR="00936AEC" w:rsidDel="00574528">
          <w:delText xml:space="preserve"> in CID/ETD</w:delText>
        </w:r>
        <w:r w:rsidR="00E374E9" w:rsidDel="00574528">
          <w:delText xml:space="preserve"> (or HCD/ETD)</w:delText>
        </w:r>
        <w:r w:rsidR="008D4223" w:rsidDel="00574528">
          <w:delText xml:space="preserve"> </w:delText>
        </w:r>
        <w:r w:rsidR="00F672E0" w:rsidDel="00574528">
          <w:delText xml:space="preserve">spectra </w:delText>
        </w:r>
      </w:del>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w:ins w:id="104" w:author="aguthals" w:date="2013-02-21T13:16:00Z">
              <m:r>
                <w:rPr>
                  <w:rFonts w:ascii="Cambria Math" w:hAnsi="Cambria Math"/>
                </w:rPr>
                <m:t>∈</m:t>
              </m:r>
            </w:ins>
            <m:sSup>
              <m:sSupPr>
                <m:ctrlPr>
                  <w:ins w:id="105" w:author="aguthals" w:date="2013-02-21T13:16:00Z">
                    <w:rPr>
                      <w:rFonts w:ascii="Cambria Math" w:hAnsi="Cambria Math"/>
                      <w:i/>
                    </w:rPr>
                  </w:ins>
                </m:ctrlPr>
              </m:sSupPr>
              <m:e>
                <w:ins w:id="106" w:author="aguthals" w:date="2013-02-21T13:16:00Z">
                  <m:r>
                    <w:rPr>
                      <w:rFonts w:ascii="Cambria Math" w:hAnsi="Cambria Math"/>
                    </w:rPr>
                    <m:t>S</m:t>
                  </m:r>
                </w:ins>
              </m:e>
              <m:sup>
                <w:ins w:id="107" w:author="aguthals" w:date="2013-02-21T13:16:00Z">
                  <m:r>
                    <m:rPr>
                      <m:nor/>
                    </m:rPr>
                    <w:rPr>
                      <w:rFonts w:ascii="Cambria Math" w:hAnsi="Cambria Math"/>
                    </w:rPr>
                    <m:t>CID</m:t>
                  </m:r>
                </w:ins>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w:ins w:id="108" w:author="aguthals" w:date="2013-02-21T13:16:00Z">
              <m:r>
                <w:rPr>
                  <w:rFonts w:ascii="Cambria Math" w:hAnsi="Cambria Math"/>
                </w:rPr>
                <m:t>∈</m:t>
              </m:r>
            </w:ins>
            <m:sSup>
              <m:sSupPr>
                <m:ctrlPr>
                  <w:ins w:id="109" w:author="aguthals" w:date="2013-02-21T13:16:00Z">
                    <w:rPr>
                      <w:rFonts w:ascii="Cambria Math" w:hAnsi="Cambria Math"/>
                      <w:i/>
                    </w:rPr>
                  </w:ins>
                </m:ctrlPr>
              </m:sSupPr>
              <m:e>
                <w:ins w:id="110" w:author="aguthals" w:date="2013-02-21T13:16:00Z">
                  <m:r>
                    <w:rPr>
                      <w:rFonts w:ascii="Cambria Math" w:hAnsi="Cambria Math"/>
                    </w:rPr>
                    <m:t>S</m:t>
                  </m:r>
                </w:ins>
              </m:e>
              <m:sup>
                <w:ins w:id="111" w:author="aguthals" w:date="2013-02-21T13:16:00Z">
                  <m:r>
                    <m:rPr>
                      <m:nor/>
                    </m:rPr>
                    <w:rPr>
                      <w:rFonts w:ascii="Cambria Math" w:hAnsi="Cambria Math"/>
                    </w:rPr>
                    <m:t>ETD</m:t>
                  </m:r>
                </w:ins>
              </m:sup>
            </m:sSup>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CID</m:t>
                </m:r>
              </m:sup>
            </m:sSup>
            <m:d>
              <m:dPr>
                <m:ctrlPr>
                  <w:rPr>
                    <w:rFonts w:ascii="Cambria Math" w:hAnsi="Cambria Math"/>
                  </w:rPr>
                </m:ctrlPr>
              </m:dPr>
              <m:e>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r>
                  <w:rPr>
                    <w:rFonts w:ascii="Cambria Math" w:hAnsi="Cambria Math"/>
                  </w:rPr>
                  <m:t>,S</m:t>
                </m:r>
              </m:e>
            </m:d>
          </m:e>
        </m:d>
      </m:oMath>
      <w:r w:rsidR="00BE5D5F">
        <w:t xml:space="preserve">. </w:t>
      </w:r>
      <w:r w:rsidR="00F672E0">
        <w:t>A</w:t>
      </w:r>
      <w:r w:rsidR="00186EA1">
        <w:t xml:space="preserve">dd a peak </w:t>
      </w:r>
      <m:oMath>
        <m:r>
          <w:rPr>
            <w:rFonts w:ascii="Cambria Math" w:hAnsi="Cambria Math"/>
          </w:rPr>
          <m:t>s</m:t>
        </m:r>
      </m:oMath>
      <w:r w:rsidR="00186EA1">
        <w:t xml:space="preserve"> to the merged spectrum with the PRM mass</w:t>
      </w:r>
      <w:r w:rsidR="00F672E0">
        <w:t xml:space="preserve"> (</w:t>
      </w:r>
      <m:oMath>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oMath>
      <w:r w:rsidR="00F672E0">
        <w:t xml:space="preserve"> for PRM/SRM pairs</w:t>
      </w:r>
      <w:del w:id="112" w:author="aguthals" w:date="2013-02-21T16:28:00Z">
        <w:r w:rsidR="00F672E0" w:rsidDel="00574528">
          <w:delText>,</w:delText>
        </w:r>
      </w:del>
      <w:ins w:id="113" w:author="aguthals" w:date="2013-02-21T16:28:00Z">
        <w:r w:rsidR="00574528">
          <w:t xml:space="preserve"> or</w:t>
        </w:r>
      </w:ins>
      <w:r w:rsidR="00F672E0">
        <w:t xml:space="preserve"> </w:t>
      </w:r>
      <m:oMath>
        <m:r>
          <m:rPr>
            <m:nor/>
          </m:rPr>
          <w:rPr>
            <w:rFonts w:ascii="Cambria Math" w:hAnsi="Cambria Math"/>
          </w:rPr>
          <m:t>m</m:t>
        </m:r>
        <m:d>
          <m:dPr>
            <m:begChr m:val="["/>
            <m:endChr m:val="]"/>
            <m:ctrlPr>
              <w:rPr>
                <w:rFonts w:ascii="Cambria Math" w:hAnsi="Cambria Math"/>
                <w:i/>
              </w:rPr>
            </m:ctrlPr>
          </m:dPr>
          <m:e>
            <m:r>
              <w:rPr>
                <w:rFonts w:ascii="Cambria Math" w:hAnsi="Cambria Math"/>
              </w:rPr>
              <m:t>s</m:t>
            </m:r>
          </m:e>
        </m:d>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e>
        </m:d>
      </m:oMath>
      <w:r w:rsidR="00F672E0">
        <w:t xml:space="preserve"> for SRM/PRM pairs)</w:t>
      </w:r>
      <w:r w:rsidR="00186EA1">
        <w:t xml:space="preserve">, remove all of </w:t>
      </w:r>
      <w:r w:rsidR="00F672E0">
        <w:t>its supporting</w:t>
      </w:r>
      <w:r w:rsidR="00186EA1">
        <w:t xml:space="preserve"> peaks from </w:t>
      </w:r>
      <m:oMath>
        <m:sSup>
          <m:sSupPr>
            <m:ctrlPr>
              <w:rPr>
                <w:rFonts w:ascii="Cambria Math" w:hAnsi="Cambria Math"/>
                <w:i/>
              </w:rPr>
            </m:ctrlPr>
          </m:sSupPr>
          <m:e>
            <m:r>
              <w:rPr>
                <w:rFonts w:ascii="Cambria Math" w:hAnsi="Cambria Math"/>
              </w:rPr>
              <m:t>S</m:t>
            </m:r>
          </m:e>
          <m:sup>
            <m:r>
              <m:rPr>
                <m:nor/>
              </m:rPr>
              <w:rPr>
                <w:rFonts w:ascii="Cambria Math" w:hAnsi="Cambria Math"/>
              </w:rPr>
              <m:t>CID</m:t>
            </m:r>
          </m:sup>
        </m:sSup>
      </m:oMath>
      <w:ins w:id="114" w:author="aguthals" w:date="2013-02-21T16:28:00Z">
        <w:r w:rsidR="00574528">
          <w:t xml:space="preserve"> </w:t>
        </w:r>
      </w:ins>
      <w:del w:id="115" w:author="aguthals" w:date="2013-02-21T16:28:00Z">
        <w:r w:rsidR="00186EA1" w:rsidDel="00574528">
          <w:delText xml:space="preserve">, </w:delText>
        </w:r>
        <m:oMath>
          <m:sSup>
            <m:sSupPr>
              <m:ctrlPr>
                <w:rPr>
                  <w:rFonts w:ascii="Cambria Math" w:hAnsi="Cambria Math"/>
                  <w:i/>
                </w:rPr>
              </m:ctrlPr>
            </m:sSupPr>
            <m:e>
              <m:r>
                <w:rPr>
                  <w:rFonts w:ascii="Cambria Math" w:hAnsi="Cambria Math"/>
                </w:rPr>
                <m:t>S</m:t>
              </m:r>
            </m:e>
            <m:sup>
              <m:r>
                <m:rPr>
                  <m:nor/>
                </m:rPr>
                <w:rPr>
                  <w:rFonts w:ascii="Cambria Math" w:hAnsi="Cambria Math"/>
                </w:rPr>
                <m:t>HCD</m:t>
              </m:r>
            </m:sup>
          </m:sSup>
        </m:oMath>
        <w:r w:rsidR="00186EA1" w:rsidDel="00574528">
          <w:delText xml:space="preserve">, </w:delText>
        </w:r>
      </w:del>
      <w:r w:rsidR="00186EA1">
        <w:t xml:space="preserve">and </w:t>
      </w:r>
      <m:oMath>
        <m:sSup>
          <m:sSupPr>
            <m:ctrlPr>
              <w:rPr>
                <w:rFonts w:ascii="Cambria Math" w:hAnsi="Cambria Math"/>
                <w:i/>
              </w:rPr>
            </m:ctrlPr>
          </m:sSupPr>
          <m:e>
            <m:r>
              <w:rPr>
                <w:rFonts w:ascii="Cambria Math" w:hAnsi="Cambria Math"/>
              </w:rPr>
              <m:t>S</m:t>
            </m:r>
          </m:e>
          <m:sup>
            <m:r>
              <m:rPr>
                <m:nor/>
              </m:rPr>
              <w:rPr>
                <w:rFonts w:ascii="Cambria Math" w:hAnsi="Cambria Math"/>
              </w:rPr>
              <m:t>ETD</m:t>
            </m:r>
          </m:sup>
        </m:sSup>
      </m:oMath>
      <w:r w:rsidR="00186EA1">
        <w:t xml:space="preserve">, and assign </w:t>
      </w:r>
      <m:oMath>
        <m:r>
          <w:rPr>
            <w:rFonts w:ascii="Cambria Math" w:hAnsi="Cambria Math"/>
          </w:rPr>
          <m:t>s</m:t>
        </m:r>
      </m:oMath>
      <w:r w:rsidR="00186EA1">
        <w:t xml:space="preserve"> the merged score </w:t>
      </w:r>
      <w:r w:rsidR="00F672E0">
        <w:t>by the same formula in stage 1</w:t>
      </w:r>
      <w:r w:rsidR="00186EA1">
        <w:t>.</w:t>
      </w:r>
    </w:p>
    <w:p w:rsidR="008D4223" w:rsidRDefault="002A0690" w:rsidP="00BE5D5F">
      <w:pPr>
        <w:pStyle w:val="TAMainText"/>
        <w:numPr>
          <w:ilvl w:val="0"/>
          <w:numId w:val="7"/>
        </w:numPr>
        <w:ind w:left="360"/>
      </w:pPr>
      <w:r>
        <w:t xml:space="preserve">Consider all </w:t>
      </w:r>
      <w:del w:id="116" w:author="aguthals" w:date="2013-02-21T16:28:00Z">
        <w:r w:rsidDel="00574528">
          <w:delText xml:space="preserve">matched </w:delText>
        </w:r>
      </w:del>
      <w:r>
        <w:t>SRM</w:t>
      </w:r>
      <w:ins w:id="117" w:author="aguthals" w:date="2013-02-21T16:28:00Z">
        <w:r w:rsidR="00574528">
          <w:t>/SRM matche</w:t>
        </w:r>
      </w:ins>
      <w:r>
        <w:t>s</w:t>
      </w:r>
      <w:ins w:id="118" w:author="aguthals" w:date="2013-02-21T16:28:00Z">
        <w:r w:rsidR="00574528">
          <w:t xml:space="preserve"> without PRMs</w:t>
        </w:r>
      </w:ins>
      <w:r>
        <w:t xml:space="preserve">: </w:t>
      </w:r>
      <w:r w:rsidR="00BE5D5F">
        <w:t xml:space="preserve">Find </w:t>
      </w:r>
      <w:r w:rsidR="00F672E0">
        <w:t>all</w:t>
      </w:r>
      <w:r w:rsidR="00BE5D5F">
        <w:t xml:space="preserve"> pair</w:t>
      </w:r>
      <w:r w:rsidR="00F672E0">
        <w:t>s</w:t>
      </w:r>
      <w:r w:rsidR="00BE5D5F">
        <w:t xml:space="preserve"> of SRM peaks with mass difference 15+18 </w:t>
      </w:r>
      <w:del w:id="119" w:author="aguthals" w:date="2013-02-21T16:28:00Z">
        <w:r w:rsidR="00BE5D5F" w:rsidDel="00574528">
          <w:delText xml:space="preserve">in CID/ETD </w:delText>
        </w:r>
        <w:r w:rsidR="00F672E0" w:rsidDel="00574528">
          <w:delText>spectra</w:delText>
        </w:r>
        <w:r w:rsidR="00BE5D5F" w:rsidDel="00574528">
          <w:delText xml:space="preserve"> </w:delText>
        </w:r>
      </w:del>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+33</m:t>
            </m:r>
          </m:e>
        </m:d>
      </m:oMath>
      <w:del w:id="120" w:author="aguthals" w:date="2013-02-21T16:28:00Z">
        <w:r w:rsidR="00BE5D5F" w:rsidDel="00574528">
          <w:delText xml:space="preserve"> </w:delText>
        </w:r>
        <w:r w:rsidR="00D707C8" w:rsidDel="00574528">
          <w:delText>and/</w:delText>
        </w:r>
        <w:r w:rsidR="00BE5D5F" w:rsidDel="00574528">
          <w:delText xml:space="preserve">or HCD/ETD </w:delText>
        </w:r>
        <w:r w:rsidR="00D707C8" w:rsidDel="00574528">
          <w:delText>spectra</w:delText>
        </w:r>
        <w:r w:rsidR="00BE5D5F" w:rsidDel="00574528">
          <w:delText xml:space="preserve"> </w:delTex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ub>
              </m:sSub>
              <m:r>
                <w:rPr>
                  <w:rFonts w:ascii="Cambria Math" w:hAnsi="Cambria Math"/>
                </w:rPr>
                <m:t xml:space="preserve"> :</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y</m:t>
                      </m:r>
                    </m:sub>
                  </m:sSub>
                </m:e>
              </m:d>
              <m:r>
                <w:rPr>
                  <w:rFonts w:ascii="Cambria Math" w:hAnsi="Cambria Math"/>
                </w:rPr>
                <m:t>=</m:t>
              </m:r>
              <m:r>
                <m:rPr>
                  <m:nor/>
                </m:rP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+33</m:t>
              </m:r>
            </m:e>
          </m:d>
        </m:oMath>
      </w:del>
      <w:r w:rsidR="00BE5D5F">
        <w:t xml:space="preserve">. Then add a peak </w:t>
      </w:r>
      <m:oMath>
        <m:r>
          <w:rPr>
            <w:rFonts w:ascii="Cambria Math" w:hAnsi="Cambria Math"/>
          </w:rPr>
          <m:t>s</m:t>
        </m:r>
      </m:oMath>
      <w:r w:rsidR="00BE5D5F">
        <w:t xml:space="preserve"> to the merged spectrum with</w:t>
      </w:r>
      <w:r w:rsidR="00BB071E">
        <w:t xml:space="preserve"> the</w:t>
      </w:r>
      <w:r w:rsidR="002C09CC">
        <w:t xml:space="preserve"> PRM mass</w:t>
      </w:r>
      <m:oMath>
        <m:r>
          <m:rPr>
            <m:nor/>
          </m:rPr>
          <w:rPr>
            <w:rFonts w:ascii="Cambria Math" w:hAnsi="Cambria Math"/>
          </w:rPr>
          <m:t xml:space="preserve"> m</m:t>
        </m:r>
        <m:d>
          <m:dPr>
            <m:begChr m:val="["/>
            <m:endChr m:val="]"/>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rPr>
            </m:ctrlPr>
          </m:sSupPr>
          <m:e>
            <m:r>
              <w:rPr>
                <w:rFonts w:ascii="Cambria Math" w:hAnsi="Cambria Math"/>
              </w:rPr>
              <m:t>twin</m:t>
            </m:r>
          </m:e>
          <m:sup>
            <m:r>
              <m:rPr>
                <m:nor/>
              </m:rPr>
              <w:rPr>
                <w:rFonts w:ascii="Cambria Math" w:hAnsi="Cambria Math"/>
              </w:rPr>
              <m:t>ETD</m:t>
            </m:r>
          </m:sup>
        </m:sSup>
        <m:d>
          <m:dPr>
            <m:ctrlPr>
              <w:rPr>
                <w:rFonts w:ascii="Cambria Math" w:hAnsi="Cambria Math"/>
              </w:rPr>
            </m:ctrlPr>
          </m:dPr>
          <m:e>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z</m:t>
                    </m:r>
                  </m:sub>
                </m:sSub>
              </m:e>
            </m:d>
            <m:r>
              <w:rPr>
                <w:rFonts w:ascii="Cambria Math" w:hAnsi="Cambria Math"/>
              </w:rPr>
              <m:t>,S</m:t>
            </m:r>
          </m:e>
        </m:d>
      </m:oMath>
      <w:r w:rsidR="002C09CC">
        <w:t xml:space="preserve">, </w:t>
      </w:r>
      <w:r w:rsidR="00EA7671">
        <w:t xml:space="preserve">remove </w:t>
      </w:r>
      <w:r w:rsidR="00D707C8">
        <w:t xml:space="preserve">all of its supporting </w:t>
      </w:r>
      <w:r w:rsidR="00EA7671">
        <w:t xml:space="preserve">peaks from </w:t>
      </w:r>
      <m:oMath>
        <m:sSup>
          <m:sSupPr>
            <m:ctrlPr>
              <w:rPr>
                <w:rFonts w:ascii="Cambria Math" w:hAnsi="Cambria Math"/>
                <w:i/>
              </w:rPr>
            </m:ctrlPr>
          </m:sSupPr>
          <m:e>
            <m:r>
              <w:rPr>
                <w:rFonts w:ascii="Cambria Math" w:hAnsi="Cambria Math"/>
              </w:rPr>
              <m:t>S</m:t>
            </m:r>
          </m:e>
          <m:sup>
            <m:r>
              <m:rPr>
                <m:nor/>
              </m:rPr>
              <w:rPr>
                <w:rFonts w:ascii="Cambria Math" w:hAnsi="Cambria Math"/>
              </w:rPr>
              <m:t>CID</m:t>
            </m:r>
          </m:sup>
        </m:sSup>
      </m:oMath>
      <w:ins w:id="121" w:author="aguthals" w:date="2013-02-21T16:28:00Z">
        <w:r w:rsidR="00574528">
          <w:t xml:space="preserve"> </w:t>
        </w:r>
      </w:ins>
      <w:del w:id="122" w:author="aguthals" w:date="2013-02-21T16:28:00Z">
        <w:r w:rsidR="00EA7671" w:rsidDel="00574528">
          <w:delText xml:space="preserve">, </w:delText>
        </w:r>
        <m:oMath>
          <m:sSup>
            <m:sSupPr>
              <m:ctrlPr>
                <w:rPr>
                  <w:rFonts w:ascii="Cambria Math" w:hAnsi="Cambria Math"/>
                  <w:i/>
                </w:rPr>
              </m:ctrlPr>
            </m:sSupPr>
            <m:e>
              <m:r>
                <w:rPr>
                  <w:rFonts w:ascii="Cambria Math" w:hAnsi="Cambria Math"/>
                </w:rPr>
                <m:t>S</m:t>
              </m:r>
            </m:e>
            <m:sup>
              <m:r>
                <m:rPr>
                  <m:nor/>
                </m:rPr>
                <w:rPr>
                  <w:rFonts w:ascii="Cambria Math" w:hAnsi="Cambria Math"/>
                </w:rPr>
                <m:t>HCD</m:t>
              </m:r>
            </m:sup>
          </m:sSup>
        </m:oMath>
        <w:r w:rsidR="00EA7671" w:rsidDel="00574528">
          <w:delText xml:space="preserve">, </w:delText>
        </w:r>
      </w:del>
      <w:r w:rsidR="00EA7671">
        <w:t xml:space="preserve">and </w:t>
      </w:r>
      <m:oMath>
        <m:sSup>
          <m:sSupPr>
            <m:ctrlPr>
              <w:rPr>
                <w:rFonts w:ascii="Cambria Math" w:hAnsi="Cambria Math"/>
                <w:i/>
              </w:rPr>
            </m:ctrlPr>
          </m:sSupPr>
          <m:e>
            <m:r>
              <w:rPr>
                <w:rFonts w:ascii="Cambria Math" w:hAnsi="Cambria Math"/>
              </w:rPr>
              <m:t>S</m:t>
            </m:r>
          </m:e>
          <m:sup>
            <m:r>
              <m:rPr>
                <m:nor/>
              </m:rPr>
              <w:rPr>
                <w:rFonts w:ascii="Cambria Math" w:hAnsi="Cambria Math"/>
              </w:rPr>
              <m:t>ETD</m:t>
            </m:r>
          </m:sup>
        </m:sSup>
      </m:oMath>
      <w:r w:rsidR="00BE5D5F">
        <w:t xml:space="preserve">, and assign </w:t>
      </w:r>
      <m:oMath>
        <m:r>
          <w:rPr>
            <w:rFonts w:ascii="Cambria Math" w:hAnsi="Cambria Math"/>
          </w:rPr>
          <m:t>s</m:t>
        </m:r>
      </m:oMath>
      <w:r w:rsidR="00BE5D5F">
        <w:t xml:space="preserve"> the </w:t>
      </w:r>
      <w:r w:rsidR="005A5870">
        <w:t>merged</w:t>
      </w:r>
      <w:r w:rsidR="00BE5D5F">
        <w:t xml:space="preserve"> score </w:t>
      </w:r>
      <w:r w:rsidR="00D707C8">
        <w:t xml:space="preserve">by the same formula in stage </w:t>
      </w:r>
      <w:r w:rsidR="00BE5D5F">
        <w:t>1.</w:t>
      </w:r>
    </w:p>
    <w:p w:rsidR="008D4223" w:rsidRDefault="00BE5D5F" w:rsidP="00BE5D5F">
      <w:pPr>
        <w:pStyle w:val="TAMainText"/>
        <w:numPr>
          <w:ilvl w:val="0"/>
          <w:numId w:val="7"/>
        </w:numPr>
        <w:ind w:left="360"/>
      </w:pPr>
      <w:r>
        <w:t>Add</w:t>
      </w:r>
      <w:r w:rsidR="008D4223">
        <w:t xml:space="preserve"> left over peaks from </w:t>
      </w:r>
      <m:oMath>
        <m:sSup>
          <m:sSupPr>
            <m:ctrlPr>
              <w:rPr>
                <w:rFonts w:ascii="Cambria Math" w:hAnsi="Cambria Math"/>
                <w:i/>
              </w:rPr>
            </m:ctrlPr>
          </m:sSupPr>
          <m:e>
            <m:r>
              <w:rPr>
                <w:rFonts w:ascii="Cambria Math" w:hAnsi="Cambria Math"/>
              </w:rPr>
              <m:t>S</m:t>
            </m:r>
          </m:e>
          <m:sup>
            <m:r>
              <m:rPr>
                <m:nor/>
              </m:rPr>
              <w:rPr>
                <w:rFonts w:ascii="Cambria Math" w:hAnsi="Cambria Math"/>
              </w:rPr>
              <m:t>CID</m:t>
            </m:r>
          </m:sup>
        </m:sSup>
        <w:del w:id="123" w:author="aguthals" w:date="2013-02-21T16:29:00Z">
          <m:r>
            <m:rPr>
              <m:sty m:val="p"/>
            </m:rPr>
            <w:rPr>
              <w:rFonts w:ascii="Cambria Math" w:hAnsi="Cambria Math"/>
            </w:rPr>
            <m:t xml:space="preserve">, </m:t>
          </m:r>
        </w:del>
        <m:sSup>
          <m:sSupPr>
            <m:ctrlPr>
              <w:del w:id="124" w:author="aguthals" w:date="2013-02-21T16:29:00Z">
                <w:rPr>
                  <w:rFonts w:ascii="Cambria Math" w:hAnsi="Cambria Math"/>
                  <w:i/>
                </w:rPr>
              </w:del>
            </m:ctrlPr>
          </m:sSupPr>
          <m:e>
            <w:del w:id="125" w:author="aguthals" w:date="2013-02-21T16:29:00Z">
              <m:r>
                <w:rPr>
                  <w:rFonts w:ascii="Cambria Math" w:hAnsi="Cambria Math"/>
                </w:rPr>
                <m:t>S</m:t>
              </m:r>
            </w:del>
          </m:e>
          <m:sup>
            <w:del w:id="126" w:author="aguthals" w:date="2013-02-21T16:29:00Z">
              <m:r>
                <m:rPr>
                  <m:sty m:val="p"/>
                </m:rPr>
                <w:rPr>
                  <w:rFonts w:ascii="Cambria Math" w:hAnsi="Cambria Math"/>
                </w:rPr>
                <m:t>HCD</m:t>
              </m:r>
            </w:del>
          </m:sup>
        </m:sSup>
        <w:del w:id="127" w:author="aguthals" w:date="2013-02-21T16:29:00Z">
          <m:r>
            <m:rPr>
              <m:sty m:val="p"/>
            </m:rPr>
            <w:rPr>
              <w:rFonts w:ascii="Cambria Math" w:hAnsi="Cambria Math"/>
            </w:rPr>
            <m:t xml:space="preserve">, </m:t>
          </m:r>
        </w:del>
      </m:oMath>
      <w:ins w:id="128" w:author="aguthals" w:date="2013-02-21T16:29:00Z">
        <w:r w:rsidR="00574528">
          <w:t xml:space="preserve"> </w:t>
        </w:r>
        <w:proofErr w:type="gramStart"/>
        <w:r w:rsidR="00574528">
          <w:t>a</w:t>
        </w:r>
      </w:ins>
      <w:proofErr w:type="gramEnd"/>
      <w:del w:id="129" w:author="aguthals" w:date="2013-02-21T16:29:00Z">
        <w:r w:rsidR="00CA5070" w:rsidDel="00574528">
          <w:delText>a</w:delText>
        </w:r>
      </w:del>
      <w:r w:rsidR="00CA5070">
        <w:t xml:space="preserve">nd </w:t>
      </w:r>
      <m:oMath>
        <m:sSup>
          <m:sSupPr>
            <m:ctrlPr>
              <w:rPr>
                <w:rFonts w:ascii="Cambria Math" w:hAnsi="Cambria Math"/>
                <w:i/>
              </w:rPr>
            </m:ctrlPr>
          </m:sSupPr>
          <m:e>
            <m:r>
              <w:rPr>
                <w:rFonts w:ascii="Cambria Math" w:hAnsi="Cambria Math"/>
              </w:rPr>
              <m:t>S</m:t>
            </m:r>
          </m:e>
          <m:sup>
            <m:r>
              <m:rPr>
                <m:nor/>
              </m:rPr>
              <w:rPr>
                <w:rFonts w:ascii="Cambria Math" w:hAnsi="Cambria Math"/>
              </w:rPr>
              <m:t>ETD</m:t>
            </m:r>
          </m:sup>
        </m:sSup>
      </m:oMath>
      <w:r w:rsidR="008D4223">
        <w:t xml:space="preserve"> to </w:t>
      </w:r>
      <m:oMath>
        <m:r>
          <w:rPr>
            <w:rFonts w:ascii="Cambria Math" w:hAnsi="Cambria Math" w:cstheme="minorHAnsi"/>
          </w:rPr>
          <m:t>S</m:t>
        </m:r>
      </m:oMath>
      <w:ins w:id="130" w:author="aguthals" w:date="2013-02-21T16:29:00Z">
        <w:r w:rsidR="00574528">
          <w:t xml:space="preserve"> without changing their scores</w:t>
        </w:r>
      </w:ins>
      <w:r w:rsidR="008D4223">
        <w:t>.</w:t>
      </w:r>
    </w:p>
    <w:p w:rsidR="00BB071E" w:rsidRPr="00BE4241" w:rsidRDefault="00BB071E" w:rsidP="00BE5D5F">
      <w:pPr>
        <w:pStyle w:val="TAMainText"/>
        <w:numPr>
          <w:ilvl w:val="0"/>
          <w:numId w:val="7"/>
        </w:numPr>
        <w:ind w:left="360"/>
      </w:pPr>
      <w:r>
        <w:lastRenderedPageBreak/>
        <w:t xml:space="preserve">Filter out peaks with low scores </w:t>
      </w:r>
      <w:proofErr w:type="gramStart"/>
      <w:r>
        <w:t xml:space="preserve">in </w:t>
      </w:r>
      <w:proofErr w:type="gramEnd"/>
      <m:oMath>
        <m:r>
          <w:rPr>
            <w:rFonts w:ascii="Cambria Math" w:hAnsi="Cambria Math" w:cstheme="minorHAnsi"/>
          </w:rPr>
          <m:t>S</m:t>
        </m:r>
      </m:oMath>
      <w:r>
        <w:t xml:space="preserve">: a peak is retained if and only if its score is ranked in the top three over all neighboring PRM scores within a </w:t>
      </w:r>
      <w:r>
        <w:rPr>
          <w:rFonts w:cs="Times"/>
        </w:rPr>
        <w:t>±</w:t>
      </w:r>
      <w:r>
        <w:t xml:space="preserve">56 Da </w:t>
      </w:r>
      <w:r w:rsidR="00D707C8">
        <w:t>mass range</w:t>
      </w:r>
      <w:r w:rsidR="00CA5070">
        <w:t>.</w:t>
      </w:r>
    </w:p>
    <w:p w:rsidR="008D4223" w:rsidRDefault="00731796" w:rsidP="00CA5070">
      <w:pPr>
        <w:pStyle w:val="TAMainText"/>
        <w:ind w:firstLine="0"/>
      </w:pPr>
      <w:r>
        <w:t>The MS/MS spectra were acquired under conditions yielding mass measurement errors of +/- 10 ppm</w:t>
      </w:r>
      <w:r w:rsidR="00D707C8">
        <w:t xml:space="preserve"> for fragment masses and 30 ppm for parent masses</w:t>
      </w:r>
      <w:r>
        <w:t xml:space="preserve">. </w:t>
      </w:r>
      <w:r w:rsidR="00D707C8">
        <w:t>But s</w:t>
      </w:r>
      <w:r>
        <w:t xml:space="preserve">ince </w:t>
      </w:r>
      <w:proofErr w:type="spellStart"/>
      <w:r>
        <w:t>PepNovo</w:t>
      </w:r>
      <w:proofErr w:type="spellEnd"/>
      <w:r w:rsidRPr="004A3D81">
        <w:rPr>
          <w:vertAlign w:val="superscript"/>
        </w:rPr>
        <w:t>+</w:t>
      </w:r>
      <w:r>
        <w:t xml:space="preserve"> </w:t>
      </w:r>
      <w:r w:rsidR="00D707C8">
        <w:t>incorporates the parent mass error when assigning</w:t>
      </w:r>
      <w:r w:rsidR="002C09CC">
        <w:t xml:space="preserve"> PRM masses</w:t>
      </w:r>
      <w:r w:rsidR="00D707C8">
        <w:t xml:space="preserve"> from C-terminal fragment masses</w:t>
      </w:r>
      <w:r>
        <w:t>, a fixed 0.04 Da tolerance was used. This cor</w:t>
      </w:r>
      <w:r w:rsidR="00D11A4C">
        <w:t xml:space="preserve">responds to 400 ppm @ m/z 100, </w:t>
      </w:r>
      <w:r>
        <w:t xml:space="preserve">40 ppm @ m/z 1000, and 10 ppm @ m/z 4000. </w:t>
      </w:r>
      <w:r w:rsidRPr="002A0690">
        <w:t>Merged PRM spectra from the same peptide were then clustered by an approach similar to MSCluster</w:t>
      </w:r>
      <w:r w:rsidRPr="002A0690">
        <w:fldChar w:fldCharType="begin" w:fldLock="1"/>
      </w:r>
      <w:r w:rsidR="00FB599D">
        <w:instrText>ADDIN CSL_CITATION { "citationItems" : [ { "id" : "ITEM-1", "itemData" : { "abstract" : "Tandem mass spectrometry (MS/MS) experiments often generate redundant data sets containing multiple spectra of the same peptides. Clustering of MS/MS spectra takes advantage of this redundancy by identifying multiple spectra of the same peptide and replacing them with a single representative spectrum. Analyzing only representative spectra results in significant speed-up of MS/MS database searches. We present an efficient clustering approach for analyzing large MS/MS data sets (over 10 million spectra) with a capability to reduce the number of spectra submitted to further analysis by an order of magnitude. The MS/MS database search of clustered spectra results in fewer spurious hits to the database and increases number of peptide identifications as compared to regular nonclustered searches. Our open source software MS-Clustering is available for download at http://peptide.ucsd.edu or can be run online at http://proteomics.bioprojects.org/MassSpec.", "author" : [ { "dropping-particle" : "", "family" : "Frank", "given" : "Ari M", "non-dropping-particle" : "", "parse-names" : false, "suffix" : "" }, { "dropping-particle" : "", "family" : "Bandeira", "given" : "Nuno", "non-dropping-particle" : "", "parse-names" : false, "suffix" : "" }, { "dropping-particle" : "", "family" : "Shen", "given" : "Zhouxin", "non-dropping-particle" : "", "parse-names" : false, "suffix" : "" }, { "dropping-particle" : "", "family" : "Tanner", "given" : "Stephen", "non-dropping-particle" : "", "parse-names" : false, "suffix" : "" }, { "dropping-particle" : "", "family" : "Briggs", "given" : "Steven P", "non-dropping-particle" : "", "parse-names" : false, "suffix" : "" }, { "dropping-particle" : "", "family" : "Smith", "given" : "Richard D", "non-dropping-particle" : "", "parse-names" : false, "suffix" : "" }, { "dropping-particle" : "", "family" : "Pevzner", "given" : "Pavel A", "non-dropping-particle" : "", "parse-names" : false, "suffix" : "" } ], "container-title" : "Journal of Proteome Research", "id" : "ITEM-1", "issue" : "1", "issued" : { "date-parts" : [ [ "2008" ] ] }, "page" : "113-122", "publisher" : "NIH Public Access", "title" : "Clustering millions of tandem mass spectra.", "type" : "article-journal", "volume" : "7" }, "uris" : [ "http://www.mendeley.com/documents/?uuid=70be9441-6085-4894-af11-a74396614f86" ] } ], "mendeley" : { "previouslyFormattedCitation" : "&lt;sup&gt;42&lt;/sup&gt;" }, "properties" : { "noteIndex" : 0 }, "schema" : "https://github.com/citation-style-language/schema/raw/master/csl-citation.json" }</w:instrText>
      </w:r>
      <w:r w:rsidRPr="002A0690">
        <w:fldChar w:fldCharType="separate"/>
      </w:r>
      <w:r w:rsidR="00FB599D" w:rsidRPr="00FB599D">
        <w:rPr>
          <w:noProof/>
          <w:vertAlign w:val="superscript"/>
        </w:rPr>
        <w:t>42</w:t>
      </w:r>
      <w:r w:rsidRPr="002A0690">
        <w:fldChar w:fldCharType="end"/>
      </w:r>
      <w:r w:rsidRPr="002A0690">
        <w:t xml:space="preserve"> (see Supplemental Materials for description). 21,901 CID/HCD/ETD triplets were combined into 11,325 clusters, each containing one or more triplets. </w:t>
      </w:r>
      <w:r>
        <w:t xml:space="preserve">A cluster contains only triplets sharing the same parent mass </w:t>
      </w:r>
      <m:oMath>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oMath>
      <w:r>
        <w:t xml:space="preserve">. Thus, triplets derived from the same peptide, but in different precursor charge states, were still merged. Replicate triplet spectra exist in the dataset for two major reasons. </w:t>
      </w:r>
      <w:r w:rsidR="00D707C8">
        <w:t>First, g</w:t>
      </w:r>
      <w:r>
        <w:t xml:space="preserve">iven the small number of proteins in the sample and the rapid acquisition rate of the mass spectrometer, the dynamic exclusion time for triggering repeat acquisition of a particular precursor m/z was set to ~1/2 the chromatographic peak width to maximize the chance of collecting MS/MS near each peptide’s chromatographic apex. </w:t>
      </w:r>
      <w:r w:rsidR="00D707C8">
        <w:t>Second, s</w:t>
      </w:r>
      <w:r>
        <w:t xml:space="preserve">ome of the same peptides can be produced by digestion with two different enzymes. For example some </w:t>
      </w:r>
      <w:proofErr w:type="spellStart"/>
      <w:r>
        <w:t>tryptic</w:t>
      </w:r>
      <w:proofErr w:type="spellEnd"/>
      <w:r>
        <w:t xml:space="preserve"> peptides are also produced by Lys-C or </w:t>
      </w:r>
      <w:proofErr w:type="spellStart"/>
      <w:r>
        <w:t>Arg</w:t>
      </w:r>
      <w:proofErr w:type="spellEnd"/>
      <w:r>
        <w:t xml:space="preserve">-C digestion. </w:t>
      </w:r>
      <w:r w:rsidRPr="002A0690">
        <w:t xml:space="preserve">The clustered set of merged PRM spectra was then run through the Meta-SPS pipeline </w:t>
      </w:r>
      <w:r w:rsidR="00D707C8">
        <w:t xml:space="preserve">illustrated in </w:t>
      </w:r>
      <w:r w:rsidRPr="002A0690">
        <w:fldChar w:fldCharType="begin"/>
      </w:r>
      <w:r w:rsidRPr="002A0690">
        <w:instrText xml:space="preserve"> REF _Ref330529209 \h  \* MERGEFORMAT </w:instrText>
      </w:r>
      <w:r w:rsidRPr="002A0690">
        <w:fldChar w:fldCharType="separate"/>
      </w:r>
      <w:ins w:id="131" w:author="aguthals" w:date="2013-02-21T13:54:00Z">
        <w:r w:rsidR="00534BBA" w:rsidRPr="00534BBA">
          <w:rPr>
            <w:rPrChange w:id="132" w:author="aguthals" w:date="2013-02-21T13:54:00Z">
              <w:rPr>
                <w:b/>
              </w:rPr>
            </w:rPrChange>
          </w:rPr>
          <w:t>Figure 1</w:t>
        </w:r>
      </w:ins>
      <w:del w:id="133" w:author="aguthals" w:date="2013-02-19T12:21:00Z">
        <w:r w:rsidR="00530672" w:rsidRPr="00530672" w:rsidDel="001D1D72">
          <w:delText>Figure 1</w:delText>
        </w:r>
      </w:del>
      <w:r w:rsidRPr="002A0690">
        <w:fldChar w:fldCharType="end"/>
      </w:r>
      <w:r w:rsidRPr="002A0690">
        <w:t>, which involves two</w:t>
      </w:r>
      <w:r w:rsidR="00D707C8">
        <w:t xml:space="preserve"> stages of alignment/assembly. PRM s</w:t>
      </w:r>
      <w:r w:rsidRPr="002A0690">
        <w:t>pectra were first aligned and assembled into contigs (sets of spectra from overlapping peptides)</w:t>
      </w:r>
      <w:r w:rsidRPr="002A0690">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rsidRPr="002A0690">
        <w:fldChar w:fldCharType="separate"/>
      </w:r>
      <w:r w:rsidR="00FB599D" w:rsidRPr="00FB599D">
        <w:rPr>
          <w:noProof/>
          <w:vertAlign w:val="superscript"/>
        </w:rPr>
        <w:t>21</w:t>
      </w:r>
      <w:r w:rsidRPr="002A0690">
        <w:fldChar w:fldCharType="end"/>
      </w:r>
      <w:r w:rsidRPr="002A0690">
        <w:t>, which were further connected to form meta-contigs (sets of overlapping contigs)</w:t>
      </w:r>
      <w:r w:rsidRPr="002A0690">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sidRPr="002A0690">
        <w:fldChar w:fldCharType="separate"/>
      </w:r>
      <w:r w:rsidR="00FB599D" w:rsidRPr="00FB599D">
        <w:rPr>
          <w:noProof/>
          <w:vertAlign w:val="superscript"/>
        </w:rPr>
        <w:t>29</w:t>
      </w:r>
      <w:r w:rsidRPr="002A0690">
        <w:fldChar w:fldCharType="end"/>
      </w:r>
      <w:r w:rsidRPr="002A0690">
        <w:t xml:space="preserve">. </w:t>
      </w:r>
      <w:r w:rsidRPr="002A0690">
        <w:fldChar w:fldCharType="begin"/>
      </w:r>
      <w:r w:rsidRPr="002A0690">
        <w:instrText xml:space="preserve"> REF _Ref330557431 \h  \* MERGEFORMAT </w:instrText>
      </w:r>
      <w:r w:rsidRPr="002A0690">
        <w:fldChar w:fldCharType="separate"/>
      </w:r>
      <w:ins w:id="134" w:author="aguthals" w:date="2013-02-21T13:54:00Z">
        <w:r w:rsidR="00534BBA" w:rsidRPr="00534BBA">
          <w:rPr>
            <w:rPrChange w:id="135" w:author="aguthals" w:date="2013-02-21T13:54:00Z">
              <w:rPr>
                <w:rFonts w:ascii="Times New Roman" w:hAnsi="Times New Roman"/>
                <w:b/>
              </w:rPr>
            </w:rPrChange>
          </w:rPr>
          <w:t>Figure 3</w:t>
        </w:r>
      </w:ins>
      <w:del w:id="136" w:author="aguthals" w:date="2013-02-19T12:21:00Z">
        <w:r w:rsidR="00530672" w:rsidRPr="00530672" w:rsidDel="001D1D72">
          <w:delText>Figure 3</w:delText>
        </w:r>
      </w:del>
      <w:r w:rsidRPr="002A0690">
        <w:fldChar w:fldCharType="end"/>
      </w:r>
      <w:r w:rsidRPr="002A0690">
        <w:t xml:space="preserve"> illustrates a resulting </w:t>
      </w:r>
      <w:r w:rsidRPr="00714FD0">
        <w:rPr>
          <w:i/>
        </w:rPr>
        <w:t>de novo</w:t>
      </w:r>
      <w:r w:rsidRPr="002A0690">
        <w:t xml:space="preserve"> protein sequence extracted from the highest-scoring consensus interpretation of a meta-contig.</w:t>
      </w:r>
    </w:p>
    <w:p w:rsidR="008D4223" w:rsidRDefault="008D4223" w:rsidP="008D4223">
      <w:pPr>
        <w:pStyle w:val="TAMainText"/>
        <w:ind w:firstLine="0"/>
      </w:pPr>
      <w:r>
        <w:lastRenderedPageBreak/>
        <w:t>&lt;Insert Figure 3&gt;</w:t>
      </w:r>
    </w:p>
    <w:p w:rsidR="008D4223" w:rsidRDefault="008D4223" w:rsidP="008D4223">
      <w:pPr>
        <w:pStyle w:val="Heading1"/>
      </w:pPr>
      <w:r>
        <w:t>Results</w:t>
      </w:r>
    </w:p>
    <w:p w:rsidR="00534BBA" w:rsidRPr="00534BBA" w:rsidDel="004D03ED" w:rsidRDefault="00731796">
      <w:pPr>
        <w:pStyle w:val="TAMainText"/>
        <w:rPr>
          <w:ins w:id="137" w:author="aguthals" w:date="2013-02-21T13:54:00Z"/>
          <w:rPrChange w:id="138" w:author="aguthals" w:date="2013-02-21T13:54:00Z">
            <w:rPr>
              <w:ins w:id="139" w:author="aguthals" w:date="2013-02-21T13:54:00Z"/>
              <w:b/>
            </w:rPr>
          </w:rPrChange>
        </w:rPr>
        <w:pPrChange w:id="140" w:author="aguthals" w:date="2013-02-21T13:54:00Z">
          <w:pPr>
            <w:spacing w:line="240" w:lineRule="auto"/>
            <w:jc w:val="left"/>
          </w:pPr>
        </w:pPrChange>
      </w:pPr>
      <w:r>
        <w:rPr>
          <w:rFonts w:cs="Times"/>
        </w:rPr>
        <w:t xml:space="preserve">The </w:t>
      </w:r>
      <w:r w:rsidR="00D707C8">
        <w:rPr>
          <w:rFonts w:cs="Times"/>
        </w:rPr>
        <w:t xml:space="preserve">performance </w:t>
      </w:r>
      <w:r>
        <w:rPr>
          <w:rFonts w:cs="Times"/>
        </w:rPr>
        <w:t>o</w:t>
      </w:r>
      <w:r w:rsidR="00D707C8">
        <w:rPr>
          <w:rFonts w:cs="Times"/>
        </w:rPr>
        <w:t>f</w:t>
      </w:r>
      <w:r>
        <w:rPr>
          <w:rFonts w:cs="Times"/>
        </w:rPr>
        <w:t xml:space="preserve"> Meta-SPS </w:t>
      </w:r>
      <w:r w:rsidR="00D707C8">
        <w:rPr>
          <w:rFonts w:cs="Times"/>
        </w:rPr>
        <w:t xml:space="preserve">on CID/HCD/ETD triplets </w:t>
      </w:r>
      <w:r>
        <w:rPr>
          <w:rFonts w:cs="Times"/>
        </w:rPr>
        <w:t xml:space="preserve">was assessed in terms of </w:t>
      </w:r>
      <w:r w:rsidRPr="00714FD0">
        <w:rPr>
          <w:rFonts w:cs="Times"/>
          <w:i/>
        </w:rPr>
        <w:t>de novo</w:t>
      </w:r>
      <w:r>
        <w:rPr>
          <w:rFonts w:cs="Times"/>
        </w:rPr>
        <w:t xml:space="preserve"> sequencing </w:t>
      </w:r>
      <w:r w:rsidR="00782D29">
        <w:rPr>
          <w:rFonts w:cs="Times"/>
        </w:rPr>
        <w:t>length, coverage, and accuracy.</w:t>
      </w:r>
      <w:r w:rsidR="002C09CC">
        <w:rPr>
          <w:rFonts w:cs="Times"/>
        </w:rPr>
        <w:t xml:space="preserve"> </w:t>
      </w:r>
      <w:r>
        <w:rPr>
          <w:rFonts w:cs="Times"/>
        </w:rPr>
        <w:t xml:space="preserve">Coverage and length was determined via modification-tolerant alignment of </w:t>
      </w:r>
      <w:r w:rsidRPr="00714FD0">
        <w:rPr>
          <w:rFonts w:cs="Times"/>
          <w:i/>
        </w:rPr>
        <w:t>de novo</w:t>
      </w:r>
      <w:r>
        <w:rPr>
          <w:rFonts w:cs="Times"/>
        </w:rPr>
        <w:t xml:space="preserve"> sequences to the reference</w:t>
      </w:r>
      <w:r w:rsidR="006E5085">
        <w:rPr>
          <w:rFonts w:cs="Times"/>
        </w:rPr>
        <w:t xml:space="preserve"> protein sequences</w:t>
      </w:r>
      <w:r w:rsidR="006E5085">
        <w:rPr>
          <w:rFonts w:cs="Times"/>
        </w:rPr>
        <w:fldChar w:fldCharType="begin" w:fldLock="1"/>
      </w:r>
      <w:r w:rsidR="00FB599D">
        <w:rPr>
          <w:rFonts w:cs="Times"/>
        </w:rPr>
        <w:instrText>ADDIN CSL_CITATION { "citationItems" : [ { "id" : "ITEM-1", "itemData" : { "DOI" : "10.1038/nbt1208-1336", "author" : [ { "dropping-particle" : "", "family" : "Bandeira", "given" : "Nuno", "non-dropping-particle" : "", "parse-names" : false, "suffix" : "" }, { "dropping-particle" : "", "family" : "Pham", "given" : "Victoria", "non-dropping-particle" : "", "parse-names" : false, "suffix" : "" }, { "dropping-particle" : "", "family" : "Pevzner", "given" : "Pavel", "non-dropping-particle" : "", "parse-names" : false, "suffix" : "" }, { "dropping-particle" : "", "family" : "Arnott", "given" : "David", "non-dropping-particle" : "", "parse-names" : false, "suffix" : "" }, { "dropping-particle" : "", "family" : "Lill", "given" : "Jennie R", "non-dropping-particle" : "", "parse-names" : false, "suffix" : "" } ], "container-title" : "Nature Biotechnology", "id" : "ITEM-1", "issue" : "12", "issued" : { "date-parts" : [ [ "2008" ] ] }, "page" : "1336-1338", "title" : "Automated de novo protein sequencing of monoclonal antibodies", "type" : "article-journal", "volume" : "26" }, "uris" : [ "http://www.mendeley.com/documents/?uuid=c09d59a4-a513-48e9-bc38-3bcf6f1a6393" ] } ], "mendeley" : { "previouslyFormattedCitation" : "&lt;sup&gt;24&lt;/sup&gt;" }, "properties" : { "noteIndex" : 0 }, "schema" : "https://github.com/citation-style-language/schema/raw/master/csl-citation.json" }</w:instrText>
      </w:r>
      <w:r w:rsidR="006E5085">
        <w:rPr>
          <w:rFonts w:cs="Times"/>
        </w:rPr>
        <w:fldChar w:fldCharType="separate"/>
      </w:r>
      <w:r w:rsidR="00FB599D" w:rsidRPr="00FB599D">
        <w:rPr>
          <w:rFonts w:cs="Times"/>
          <w:noProof/>
          <w:vertAlign w:val="superscript"/>
        </w:rPr>
        <w:t>24</w:t>
      </w:r>
      <w:r w:rsidR="006E5085">
        <w:rPr>
          <w:rFonts w:cs="Times"/>
        </w:rPr>
        <w:fldChar w:fldCharType="end"/>
      </w:r>
      <w:r>
        <w:rPr>
          <w:rFonts w:cs="Times"/>
        </w:rPr>
        <w:t>. Sequencing accuracy was also computed as done previously</w:t>
      </w:r>
      <w:r>
        <w:rPr>
          <w:rFonts w:cs="Times"/>
        </w:rPr>
        <w:fldChar w:fldCharType="begin" w:fldLock="1"/>
      </w:r>
      <w:r w:rsidR="00FB599D">
        <w:rPr>
          <w:rFonts w:cs="Times"/>
        </w:rPr>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Pr>
          <w:rFonts w:cs="Times"/>
        </w:rPr>
        <w:fldChar w:fldCharType="separate"/>
      </w:r>
      <w:r w:rsidR="00FB599D" w:rsidRPr="00FB599D">
        <w:rPr>
          <w:rFonts w:cs="Times"/>
          <w:noProof/>
          <w:vertAlign w:val="superscript"/>
        </w:rPr>
        <w:t>29</w:t>
      </w:r>
      <w:r>
        <w:rPr>
          <w:rFonts w:cs="Times"/>
        </w:rPr>
        <w:fldChar w:fldCharType="end"/>
      </w:r>
      <w:r>
        <w:rPr>
          <w:rFonts w:cs="Times"/>
        </w:rPr>
        <w:t xml:space="preserve">: MS-GFDB peptide-spectrum matches were </w:t>
      </w:r>
      <w:r w:rsidR="006E5085">
        <w:rPr>
          <w:rFonts w:cs="Times"/>
        </w:rPr>
        <w:t>transferred</w:t>
      </w:r>
      <w:r>
        <w:rPr>
          <w:rFonts w:cs="Times"/>
        </w:rPr>
        <w:t xml:space="preserve"> to PRM spectra and then meta-contigs. </w:t>
      </w:r>
      <w:r w:rsidRPr="0071092D">
        <w:rPr>
          <w:rFonts w:cstheme="minorHAnsi"/>
          <w:lang w:bidi="en-US"/>
        </w:rPr>
        <w:t xml:space="preserve">A </w:t>
      </w:r>
      <w:r w:rsidRPr="00126D37">
        <w:rPr>
          <w:rFonts w:cstheme="minorHAnsi"/>
          <w:i/>
          <w:lang w:bidi="en-US"/>
        </w:rPr>
        <w:t>sequence call</w:t>
      </w:r>
      <w:r>
        <w:rPr>
          <w:rFonts w:cstheme="minorHAnsi"/>
          <w:lang w:bidi="en-US"/>
        </w:rPr>
        <w:t xml:space="preserve"> (mass of one or more possibly modified amino acids) </w:t>
      </w:r>
      <w:r w:rsidRPr="0071092D">
        <w:rPr>
          <w:rFonts w:cstheme="minorHAnsi"/>
          <w:lang w:bidi="en-US"/>
        </w:rPr>
        <w:t>was</w:t>
      </w:r>
      <w:r>
        <w:rPr>
          <w:rFonts w:cstheme="minorHAnsi"/>
          <w:lang w:bidi="en-US"/>
        </w:rPr>
        <w:t xml:space="preserve"> labeled</w:t>
      </w:r>
      <w:r w:rsidRPr="0071092D">
        <w:rPr>
          <w:rFonts w:cstheme="minorHAnsi"/>
          <w:lang w:bidi="en-US"/>
        </w:rPr>
        <w:t xml:space="preserve"> </w:t>
      </w:r>
      <w:r w:rsidRPr="007F2E0F">
        <w:rPr>
          <w:rFonts w:cstheme="minorHAnsi"/>
          <w:i/>
          <w:lang w:bidi="en-US"/>
        </w:rPr>
        <w:t>correct</w:t>
      </w:r>
      <w:r w:rsidRPr="0071092D">
        <w:rPr>
          <w:rFonts w:cstheme="minorHAnsi"/>
          <w:lang w:bidi="en-US"/>
        </w:rPr>
        <w:t xml:space="preserve"> if its </w:t>
      </w:r>
      <w:r>
        <w:rPr>
          <w:rFonts w:cstheme="minorHAnsi"/>
          <w:lang w:bidi="en-US"/>
        </w:rPr>
        <w:t xml:space="preserve">consecutive </w:t>
      </w:r>
      <w:r w:rsidRPr="0071092D">
        <w:rPr>
          <w:rFonts w:cstheme="minorHAnsi"/>
          <w:lang w:bidi="en-US"/>
        </w:rPr>
        <w:t xml:space="preserve">flanking peaks </w:t>
      </w:r>
      <w:r>
        <w:rPr>
          <w:rFonts w:cstheme="minorHAnsi"/>
          <w:lang w:bidi="en-US"/>
        </w:rPr>
        <w:t>are annotated by a MS-GFDB peptide match</w:t>
      </w:r>
      <w:r w:rsidRPr="0071092D">
        <w:rPr>
          <w:rFonts w:cstheme="minorHAnsi"/>
          <w:lang w:bidi="en-US"/>
        </w:rPr>
        <w:t xml:space="preserve"> in the same ion series in the same identified spectrum (i.e. both are </w:t>
      </w:r>
      <w:r>
        <w:rPr>
          <w:rFonts w:cstheme="minorHAnsi"/>
          <w:lang w:bidi="en-US"/>
        </w:rPr>
        <w:t>annotated</w:t>
      </w:r>
      <w:r w:rsidRPr="0071092D">
        <w:rPr>
          <w:rFonts w:cstheme="minorHAnsi"/>
          <w:lang w:bidi="en-US"/>
        </w:rPr>
        <w:t xml:space="preserve"> </w:t>
      </w:r>
      <w:r>
        <w:rPr>
          <w:rFonts w:cstheme="minorHAnsi"/>
          <w:lang w:bidi="en-US"/>
        </w:rPr>
        <w:t xml:space="preserve">as </w:t>
      </w:r>
      <w:r w:rsidRPr="0071092D">
        <w:rPr>
          <w:rFonts w:cstheme="minorHAnsi"/>
          <w:lang w:bidi="en-US"/>
        </w:rPr>
        <w:t>PRMs or SRMs</w:t>
      </w:r>
      <w:r>
        <w:rPr>
          <w:rFonts w:cstheme="minorHAnsi"/>
          <w:lang w:bidi="en-US"/>
        </w:rPr>
        <w:t xml:space="preserve"> from MS-GFDB’s peptide match</w:t>
      </w:r>
      <w:r w:rsidRPr="0071092D">
        <w:rPr>
          <w:rFonts w:cstheme="minorHAnsi"/>
          <w:lang w:bidi="en-US"/>
        </w:rPr>
        <w:t>).</w:t>
      </w:r>
      <w:r>
        <w:rPr>
          <w:rFonts w:cstheme="minorHAnsi"/>
          <w:lang w:bidi="en-US"/>
        </w:rPr>
        <w:t xml:space="preserve"> All non-correct sequence calls from identified spectra are labeled </w:t>
      </w:r>
      <w:r>
        <w:rPr>
          <w:rFonts w:cstheme="minorHAnsi"/>
          <w:i/>
          <w:lang w:bidi="en-US"/>
        </w:rPr>
        <w:t>i</w:t>
      </w:r>
      <w:r w:rsidRPr="007F2E0F">
        <w:rPr>
          <w:rFonts w:cstheme="minorHAnsi"/>
          <w:i/>
          <w:lang w:bidi="en-US"/>
        </w:rPr>
        <w:t>ncorrect</w:t>
      </w:r>
      <w:r w:rsidRPr="0071092D">
        <w:rPr>
          <w:rFonts w:cstheme="minorHAnsi"/>
          <w:lang w:bidi="en-US"/>
        </w:rPr>
        <w:t>.</w:t>
      </w:r>
      <w:r>
        <w:rPr>
          <w:rFonts w:cstheme="minorHAnsi"/>
          <w:lang w:bidi="en-US"/>
        </w:rPr>
        <w:t xml:space="preserve"> Remaining sequence calls whose flanking peaks are not from identified spectra are labeled </w:t>
      </w:r>
      <w:r w:rsidRPr="007F2E0F">
        <w:rPr>
          <w:rFonts w:cstheme="minorHAnsi"/>
          <w:i/>
          <w:lang w:bidi="en-US"/>
        </w:rPr>
        <w:t>un-annotated</w:t>
      </w:r>
      <w:r>
        <w:rPr>
          <w:rFonts w:cstheme="minorHAnsi"/>
          <w:lang w:bidi="en-US"/>
        </w:rPr>
        <w:t>.</w:t>
      </w:r>
      <w:r w:rsidR="009D5E72">
        <w:rPr>
          <w:rFonts w:cstheme="minorHAnsi"/>
          <w:lang w:bidi="en-US"/>
        </w:rPr>
        <w:t xml:space="preserve"> </w:t>
      </w:r>
      <w:r w:rsidR="009D5E72">
        <w:t xml:space="preserve">See Supplemental Materials for details regarding the MS-GFDB searches used to compute performance metrics in </w:t>
      </w:r>
      <w:r w:rsidR="009D5E72" w:rsidRPr="000211BC">
        <w:fldChar w:fldCharType="begin"/>
      </w:r>
      <w:r w:rsidR="009D5E72" w:rsidRPr="000211BC">
        <w:instrText xml:space="preserve"> REF _Ref330543125 \h </w:instrText>
      </w:r>
      <w:r w:rsidR="009D5E72">
        <w:instrText xml:space="preserve"> \* MERGEFORMAT </w:instrText>
      </w:r>
      <w:r w:rsidR="009D5E72" w:rsidRPr="000211BC">
        <w:fldChar w:fldCharType="separate"/>
      </w:r>
      <w:ins w:id="141" w:author="aguthals" w:date="2013-02-21T13:54:00Z">
        <w:r w:rsidR="00534BBA" w:rsidRPr="00534BBA">
          <w:rPr>
            <w:rPrChange w:id="142" w:author="aguthals" w:date="2013-02-21T13:54:00Z">
              <w:rPr>
                <w:b/>
              </w:rPr>
            </w:rPrChange>
          </w:rPr>
          <w:t>Figure 2</w:t>
        </w:r>
      </w:ins>
      <w:del w:id="143" w:author="aguthals" w:date="2013-02-19T12:21:00Z">
        <w:r w:rsidR="00530672" w:rsidRPr="00530672" w:rsidDel="001D1D72">
          <w:delText>Figure 2</w:delText>
        </w:r>
      </w:del>
      <w:r w:rsidR="009D5E72" w:rsidRPr="000211BC">
        <w:fldChar w:fldCharType="end"/>
      </w:r>
      <w:r w:rsidR="009D5E72">
        <w:t xml:space="preserve"> and </w:t>
      </w:r>
      <w:r w:rsidR="009D5E72" w:rsidRPr="000B2486">
        <w:fldChar w:fldCharType="begin"/>
      </w:r>
      <w:r w:rsidR="009D5E72" w:rsidRPr="008D34EE">
        <w:instrText xml:space="preserve"> REF _Ref330746133 \h  \* MERGEFORMAT </w:instrText>
      </w:r>
      <w:r w:rsidR="009D5E72" w:rsidRPr="000B2486">
        <w:fldChar w:fldCharType="separate"/>
      </w:r>
      <w:ins w:id="144" w:author="aguthals" w:date="2013-02-21T13:54:00Z">
        <w:r w:rsidR="00534BBA" w:rsidRPr="00534BBA" w:rsidDel="004D03ED">
          <w:rPr>
            <w:noProof/>
            <w:rPrChange w:id="145" w:author="aguthals" w:date="2013-02-21T13:54:00Z">
              <w:rPr>
                <w:b/>
              </w:rPr>
            </w:rPrChange>
          </w:rPr>
          <w:br w:type="page"/>
        </w:r>
      </w:ins>
    </w:p>
    <w:p w:rsidR="00530672" w:rsidRPr="008D34EE" w:rsidDel="00EF3432" w:rsidRDefault="00534BBA">
      <w:pPr>
        <w:pStyle w:val="TAMainText"/>
        <w:ind w:firstLine="0"/>
        <w:rPr>
          <w:del w:id="146" w:author="aguthals" w:date="2013-02-19T12:16:00Z"/>
        </w:rPr>
        <w:pPrChange w:id="147" w:author="aguthals" w:date="2013-02-19T12:22:00Z">
          <w:pPr>
            <w:pStyle w:val="TAMainText"/>
          </w:pPr>
        </w:pPrChange>
      </w:pPr>
      <w:ins w:id="148" w:author="aguthals" w:date="2013-02-21T13:54:00Z">
        <w:r w:rsidRPr="00534BBA">
          <w:rPr>
            <w:noProof/>
            <w:rPrChange w:id="149" w:author="aguthals" w:date="2013-02-21T13:54:00Z">
              <w:rPr>
                <w:b/>
              </w:rPr>
            </w:rPrChange>
          </w:rPr>
          <w:lastRenderedPageBreak/>
          <w:t>Table</w:t>
        </w:r>
        <w:r w:rsidRPr="00534BBA">
          <w:rPr>
            <w:rPrChange w:id="150" w:author="aguthals" w:date="2013-02-21T13:54:00Z">
              <w:rPr>
                <w:b/>
              </w:rPr>
            </w:rPrChange>
          </w:rPr>
          <w:t xml:space="preserve"> 1</w:t>
        </w:r>
      </w:ins>
      <w:del w:id="151" w:author="aguthals" w:date="2013-02-19T12:16:00Z">
        <w:r w:rsidR="00530672" w:rsidRPr="008D34EE" w:rsidDel="00EF3432">
          <w:br w:type="page"/>
        </w:r>
      </w:del>
    </w:p>
    <w:p w:rsidR="00946073" w:rsidRPr="009D5E72" w:rsidRDefault="00530672">
      <w:pPr>
        <w:pStyle w:val="TAMainText"/>
        <w:ind w:firstLine="0"/>
        <w:rPr>
          <w:rFonts w:cstheme="minorHAnsi"/>
          <w:lang w:bidi="en-US"/>
        </w:rPr>
      </w:pPr>
      <w:del w:id="152" w:author="aguthals" w:date="2013-02-19T12:21:00Z">
        <w:r w:rsidRPr="008D34EE" w:rsidDel="001D1D72">
          <w:rPr>
            <w:noProof/>
          </w:rPr>
          <w:lastRenderedPageBreak/>
          <w:delText>Table</w:delText>
        </w:r>
        <w:r w:rsidRPr="008D34EE" w:rsidDel="001D1D72">
          <w:rPr>
            <w:rPrChange w:id="153" w:author="aguthals" w:date="2013-02-19T12:17:00Z">
              <w:rPr>
                <w:b/>
              </w:rPr>
            </w:rPrChange>
          </w:rPr>
          <w:delText xml:space="preserve"> </w:delText>
        </w:r>
        <w:r w:rsidRPr="008D34EE" w:rsidDel="001D1D72">
          <w:rPr>
            <w:noProof/>
            <w:rPrChange w:id="154" w:author="aguthals" w:date="2013-02-19T12:17:00Z">
              <w:rPr>
                <w:b/>
                <w:noProof/>
              </w:rPr>
            </w:rPrChange>
          </w:rPr>
          <w:delText>1</w:delText>
        </w:r>
      </w:del>
      <w:r w:rsidR="009D5E72" w:rsidRPr="000B2486">
        <w:fldChar w:fldCharType="end"/>
      </w:r>
      <w:r w:rsidR="009D5E72" w:rsidRPr="008D34EE">
        <w:t>.</w:t>
      </w:r>
      <w:r w:rsidR="009D5E72" w:rsidRPr="008D34EE">
        <w:rPr>
          <w:rFonts w:cstheme="minorHAnsi"/>
          <w:lang w:bidi="en-US"/>
        </w:rPr>
        <w:t xml:space="preserve"> </w:t>
      </w:r>
      <w:r w:rsidR="00CE3790" w:rsidRPr="000B2486">
        <w:fldChar w:fldCharType="begin"/>
      </w:r>
      <w:r w:rsidR="00CE3790" w:rsidRPr="008D34EE">
        <w:instrText xml:space="preserve"> REF _Ref330543125 \h  \* MERGEFORMAT </w:instrText>
      </w:r>
      <w:r w:rsidR="00CE3790" w:rsidRPr="000B2486">
        <w:fldChar w:fldCharType="separate"/>
      </w:r>
      <w:ins w:id="155" w:author="aguthals" w:date="2013-02-21T13:54:00Z">
        <w:r w:rsidR="00534BBA" w:rsidRPr="00534BBA">
          <w:rPr>
            <w:rPrChange w:id="156" w:author="aguthals" w:date="2013-02-21T13:54:00Z">
              <w:rPr>
                <w:b/>
              </w:rPr>
            </w:rPrChange>
          </w:rPr>
          <w:t>Figure 2</w:t>
        </w:r>
      </w:ins>
      <w:del w:id="157" w:author="aguthals" w:date="2013-02-19T12:21:00Z">
        <w:r w:rsidRPr="008D34EE" w:rsidDel="001D1D72">
          <w:delText>Figure 2</w:delText>
        </w:r>
      </w:del>
      <w:r w:rsidR="00CE3790" w:rsidRPr="000B2486">
        <w:fldChar w:fldCharType="end"/>
      </w:r>
      <w:r w:rsidR="00CE3790">
        <w:t xml:space="preserve">a shows MS/MS ion statistics over all identified CID/HCD/ETD </w:t>
      </w:r>
      <w:r w:rsidR="00CE3790" w:rsidRPr="00D94597">
        <w:t>triplets</w:t>
      </w:r>
      <w:r w:rsidR="00CE3790">
        <w:t xml:space="preserve"> and </w:t>
      </w:r>
      <w:r w:rsidR="00CE3790" w:rsidRPr="000211BC">
        <w:fldChar w:fldCharType="begin"/>
      </w:r>
      <w:r w:rsidR="00CE3790" w:rsidRPr="000211BC">
        <w:instrText xml:space="preserve"> REF _Ref330543125 \h </w:instrText>
      </w:r>
      <w:r w:rsidR="00CE3790">
        <w:instrText xml:space="preserve"> \* MERGEFORMAT </w:instrText>
      </w:r>
      <w:r w:rsidR="00CE3790" w:rsidRPr="000211BC">
        <w:fldChar w:fldCharType="separate"/>
      </w:r>
      <w:ins w:id="158" w:author="aguthals" w:date="2013-02-21T13:54:00Z">
        <w:r w:rsidR="00534BBA" w:rsidRPr="00534BBA">
          <w:rPr>
            <w:rPrChange w:id="159" w:author="aguthals" w:date="2013-02-21T13:54:00Z">
              <w:rPr>
                <w:b/>
              </w:rPr>
            </w:rPrChange>
          </w:rPr>
          <w:t>Figure 2</w:t>
        </w:r>
      </w:ins>
      <w:del w:id="160" w:author="aguthals" w:date="2013-02-19T12:21:00Z">
        <w:r w:rsidRPr="00530672" w:rsidDel="001D1D72">
          <w:delText>Figure 2</w:delText>
        </w:r>
      </w:del>
      <w:r w:rsidR="00CE3790" w:rsidRPr="000211BC">
        <w:fldChar w:fldCharType="end"/>
      </w:r>
      <w:r w:rsidR="00CE3790">
        <w:t xml:space="preserve">c shows the numbers of identified spectra and peptides for all combinations of CID/HCD/ETD. Table 1a details the </w:t>
      </w:r>
      <w:r w:rsidR="00CE3790" w:rsidRPr="003E5E65">
        <w:rPr>
          <w:i/>
        </w:rPr>
        <w:t>spectrum coverage</w:t>
      </w:r>
      <w:r w:rsidR="00CE3790">
        <w:t xml:space="preserve"> by MS-GFDB (percent of protein sequence covered by identified peptides) for different combinations of fragmentation methods and Table 1b details coverage of all six proteins.</w:t>
      </w:r>
      <w:r w:rsidR="002E3B17">
        <w:t xml:space="preserve"> </w:t>
      </w:r>
    </w:p>
    <w:p w:rsidR="00C4583A" w:rsidRPr="00A95431" w:rsidDel="00C4583A" w:rsidRDefault="00C4583A" w:rsidP="00C4583A">
      <w:pPr>
        <w:pStyle w:val="TAMainText"/>
        <w:ind w:firstLine="0"/>
        <w:rPr>
          <w:del w:id="161" w:author="aguthals" w:date="2013-02-21T13:22:00Z"/>
        </w:rPr>
      </w:pPr>
      <w:moveToRangeStart w:id="162" w:author="aguthals" w:date="2013-02-21T13:22:00Z" w:name="move349216250"/>
      <w:moveTo w:id="163" w:author="aguthals" w:date="2013-02-21T13:22:00Z">
        <w:r>
          <w:t>&lt;Insert Figure 2&gt;</w:t>
        </w:r>
      </w:moveTo>
    </w:p>
    <w:moveToRangeEnd w:id="162"/>
    <w:p w:rsidR="00C4583A" w:rsidRDefault="00C4583A" w:rsidP="008D4223">
      <w:pPr>
        <w:pStyle w:val="TAMainText"/>
        <w:ind w:firstLine="0"/>
        <w:rPr>
          <w:ins w:id="164" w:author="aguthals" w:date="2013-02-21T13:22:00Z"/>
          <w:rFonts w:cstheme="minorHAnsi"/>
          <w:lang w:bidi="en-US"/>
        </w:rPr>
      </w:pPr>
    </w:p>
    <w:p w:rsidR="008D4223" w:rsidRDefault="008D4223" w:rsidP="008D4223">
      <w:pPr>
        <w:pStyle w:val="TAMainText"/>
        <w:ind w:firstLine="0"/>
        <w:rPr>
          <w:rFonts w:cstheme="minorHAnsi"/>
          <w:lang w:bidi="en-US"/>
        </w:rPr>
      </w:pPr>
      <w:r>
        <w:rPr>
          <w:rFonts w:cstheme="minorHAnsi"/>
          <w:lang w:bidi="en-US"/>
        </w:rPr>
        <w:t>&lt;Insert Table 1&gt;</w:t>
      </w:r>
    </w:p>
    <w:p w:rsidR="006E5085" w:rsidDel="002D278D" w:rsidRDefault="00731796" w:rsidP="006E5085">
      <w:pPr>
        <w:ind w:firstLine="360"/>
        <w:rPr>
          <w:del w:id="165" w:author="aguthals" w:date="2013-02-21T11:54:00Z"/>
        </w:rPr>
      </w:pPr>
      <w:r>
        <w:t>Since</w:t>
      </w:r>
      <w:r w:rsidRPr="00BE0F82">
        <w:t xml:space="preserve"> Meta-SPS sequencing errors are usually distributed towards the ends of sequences</w:t>
      </w:r>
      <w:r w:rsidRPr="00BE0F82">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sidRPr="00BE0F82">
        <w:fldChar w:fldCharType="separate"/>
      </w:r>
      <w:r w:rsidR="00FB599D" w:rsidRPr="00FB599D">
        <w:rPr>
          <w:noProof/>
          <w:vertAlign w:val="superscript"/>
        </w:rPr>
        <w:t>29</w:t>
      </w:r>
      <w:r w:rsidRPr="00BE0F82">
        <w:fldChar w:fldCharType="end"/>
      </w:r>
      <w:r>
        <w:t xml:space="preserve"> </w:t>
      </w:r>
      <w:r w:rsidRPr="00BE0F82">
        <w:t>we removed the first and</w:t>
      </w:r>
      <w:r>
        <w:t xml:space="preserve"> last sequence calls from </w:t>
      </w:r>
      <w:r w:rsidRPr="00BE0F82">
        <w:t xml:space="preserve">every </w:t>
      </w:r>
      <w:r w:rsidRPr="00714FD0">
        <w:rPr>
          <w:i/>
        </w:rPr>
        <w:t>de novo</w:t>
      </w:r>
      <w:r w:rsidRPr="00BE0F82">
        <w:t xml:space="preserve"> sequence before computing coverage and accuracy.</w:t>
      </w:r>
      <w:r>
        <w:t xml:space="preserve"> Resulting meta-contigs were binned by </w:t>
      </w:r>
      <w:r>
        <w:rPr>
          <w:rFonts w:cs="Times"/>
        </w:rPr>
        <w:t>κ,</w:t>
      </w:r>
      <w:r>
        <w:t xml:space="preserve"> the minimum allowable number of combined SPS contigs per meta-contig</w:t>
      </w:r>
      <w:r w:rsidR="009D5E72">
        <w:t>, and results are reported for</w:t>
      </w:r>
      <w:r>
        <w:t xml:space="preserve"> </w:t>
      </w:r>
      <m:oMath>
        <m:r>
          <m:rPr>
            <m:sty m:val="p"/>
          </m:rPr>
          <w:rPr>
            <w:rFonts w:ascii="Cambria Math" w:hAnsi="Cambria Math" w:cs="Times"/>
          </w:rPr>
          <m:t>κ≥</m:t>
        </m:r>
        <m:r>
          <m:rPr>
            <m:sty m:val="p"/>
          </m:rPr>
          <w:rPr>
            <w:rFonts w:ascii="Cambria Math" w:cs="Times"/>
          </w:rPr>
          <m:t>1</m:t>
        </m:r>
      </m:oMath>
      <w:r w:rsidR="009D5E72">
        <w:t xml:space="preserve">, </w:t>
      </w:r>
      <m:oMath>
        <m:r>
          <m:rPr>
            <m:sty m:val="p"/>
          </m:rPr>
          <w:rPr>
            <w:rFonts w:ascii="Cambria Math" w:hAnsi="Cambria Math" w:cs="Times"/>
          </w:rPr>
          <m:t>κ≥</m:t>
        </m:r>
        <m:r>
          <m:rPr>
            <m:sty m:val="p"/>
          </m:rPr>
          <w:rPr>
            <w:rFonts w:ascii="Cambria Math" w:cs="Times"/>
          </w:rPr>
          <m:t>2</m:t>
        </m:r>
      </m:oMath>
      <w:r w:rsidR="009D5E72">
        <w:t xml:space="preserve">, and </w:t>
      </w:r>
      <m:oMath>
        <m:r>
          <m:rPr>
            <m:sty m:val="p"/>
          </m:rPr>
          <w:rPr>
            <w:rFonts w:ascii="Cambria Math" w:hAnsi="Cambria Math" w:cs="Times"/>
          </w:rPr>
          <m:t>κ≥</m:t>
        </m:r>
        <m:r>
          <m:rPr>
            <m:sty m:val="p"/>
          </m:rPr>
          <w:rPr>
            <w:rFonts w:ascii="Cambria Math" w:cs="Times"/>
          </w:rPr>
          <m:t>5</m:t>
        </m:r>
      </m:oMath>
      <w:r>
        <w:t xml:space="preserve">. </w:t>
      </w:r>
      <m:oMath>
        <m:r>
          <m:rPr>
            <m:sty m:val="p"/>
          </m:rPr>
          <w:rPr>
            <w:rFonts w:ascii="Cambria Math" w:hAnsi="Cambria Math" w:cs="Times"/>
          </w:rPr>
          <m:t>κ≥</m:t>
        </m:r>
        <m:r>
          <m:rPr>
            <m:sty m:val="p"/>
          </m:rPr>
          <w:rPr>
            <w:rFonts w:ascii="Cambria Math" w:cs="Times"/>
          </w:rPr>
          <m:t>5</m:t>
        </m:r>
      </m:oMath>
      <w:r>
        <w:t xml:space="preserve"> yields the longest and most accurate subset of meta-contig sequences because each</w:t>
      </w:r>
      <w:r w:rsidR="009D5E72">
        <w:t xml:space="preserve"> of these</w:t>
      </w:r>
      <w:r>
        <w:t xml:space="preserve"> must be supported by at least 5 SPS contig sequences, whereas </w:t>
      </w:r>
      <m:oMath>
        <m:r>
          <m:rPr>
            <m:sty m:val="p"/>
          </m:rPr>
          <w:rPr>
            <w:rFonts w:ascii="Cambria Math" w:hAnsi="Cambria Math" w:cs="Times"/>
          </w:rPr>
          <m:t>κ≥</m:t>
        </m:r>
        <m:r>
          <m:rPr>
            <m:sty m:val="p"/>
          </m:rPr>
          <w:rPr>
            <w:rFonts w:ascii="Cambria Math" w:cs="Times"/>
          </w:rPr>
          <m:t>1</m:t>
        </m:r>
      </m:oMath>
      <w:r>
        <w:t xml:space="preserve"> retains un-merged SPS contigs with meta-contigs of all sizes to yield the highest sequencing coverage.  At </w:t>
      </w:r>
      <m:oMath>
        <m:r>
          <m:rPr>
            <m:sty m:val="p"/>
          </m:rPr>
          <w:rPr>
            <w:rFonts w:ascii="Cambria Math" w:hAnsi="Cambria Math" w:cs="Times"/>
          </w:rPr>
          <m:t>κ≥</m:t>
        </m:r>
        <m:r>
          <m:rPr>
            <m:sty m:val="p"/>
          </m:rPr>
          <w:rPr>
            <w:rFonts w:ascii="Cambria Math" w:cs="Times"/>
          </w:rPr>
          <m:t>5</m:t>
        </m:r>
      </m:oMath>
      <w:r>
        <w:t>,</w:t>
      </w:r>
      <w:r w:rsidRPr="00BE0F82">
        <w:t xml:space="preserve"> 19 </w:t>
      </w:r>
      <w:r w:rsidRPr="00714FD0">
        <w:rPr>
          <w:i/>
        </w:rPr>
        <w:t>de novo</w:t>
      </w:r>
      <w:r w:rsidRPr="00BE0F82">
        <w:t xml:space="preserve"> sequences assembling CID/HCD/ETD triplets were returned by Meta-SPS, all of which </w:t>
      </w:r>
      <w:r>
        <w:t>matched</w:t>
      </w:r>
      <w:r w:rsidRPr="00BE0F82">
        <w:t xml:space="preserve"> to the reference</w:t>
      </w:r>
      <w:r>
        <w:t xml:space="preserve"> (with at most two </w:t>
      </w:r>
      <w:del w:id="166" w:author="aguthals" w:date="2013-02-21T16:30:00Z">
        <w:r w:rsidDel="00574528">
          <w:delText xml:space="preserve">PTMs </w:delText>
        </w:r>
      </w:del>
      <w:ins w:id="167" w:author="aguthals" w:date="2013-02-21T16:30:00Z">
        <w:r w:rsidR="00574528">
          <w:t xml:space="preserve">modifications </w:t>
        </w:r>
      </w:ins>
      <w:r>
        <w:t>per match)</w:t>
      </w:r>
      <w:r w:rsidRPr="00BE0F82">
        <w:t xml:space="preserve"> and covered 71% of all s</w:t>
      </w:r>
      <w:r>
        <w:t>ix proteins at average length 66</w:t>
      </w:r>
      <w:r w:rsidRPr="00BE0F82">
        <w:t xml:space="preserve"> AA (</w:t>
      </w:r>
      <w:r>
        <w:t>Table 1a</w:t>
      </w:r>
      <w:r w:rsidRPr="00BE0F82">
        <w:t xml:space="preserve">). </w:t>
      </w:r>
      <w:r>
        <w:t xml:space="preserve">At </w:t>
      </w:r>
      <m:oMath>
        <m:r>
          <m:rPr>
            <m:sty m:val="p"/>
          </m:rPr>
          <w:rPr>
            <w:rFonts w:ascii="Cambria Math" w:hAnsi="Cambria Math" w:cs="Times"/>
          </w:rPr>
          <m:t>κ≥</m:t>
        </m:r>
        <m:r>
          <m:rPr>
            <m:sty m:val="p"/>
          </m:rPr>
          <w:rPr>
            <w:rFonts w:ascii="Cambria Math" w:cs="Times"/>
          </w:rPr>
          <m:t>1</m:t>
        </m:r>
      </m:oMath>
      <w:r w:rsidR="009D5E72">
        <w:t xml:space="preserve"> and </w:t>
      </w:r>
      <m:oMath>
        <m:r>
          <m:rPr>
            <m:sty m:val="p"/>
          </m:rPr>
          <w:rPr>
            <w:rFonts w:ascii="Cambria Math" w:hAnsi="Cambria Math" w:cs="Times"/>
          </w:rPr>
          <m:t>κ≥</m:t>
        </m:r>
        <m:r>
          <m:rPr>
            <m:sty m:val="p"/>
          </m:rPr>
          <w:rPr>
            <w:rFonts w:ascii="Cambria Math" w:cs="Times"/>
          </w:rPr>
          <m:t>2</m:t>
        </m:r>
      </m:oMath>
      <w:r>
        <w:t>, minimal losses in sequencing accuracy were sustained (98%) to achieve sequencing coverage (80% and 84%, respectively) closer to the coverage of database search (88%) at 1% FDR.</w:t>
      </w:r>
      <w:ins w:id="168" w:author="aguthals" w:date="2013-02-21T11:54:00Z">
        <w:r w:rsidR="002D278D">
          <w:t xml:space="preserve"> </w:t>
        </w:r>
      </w:ins>
    </w:p>
    <w:p w:rsidR="002D278D" w:rsidRDefault="00731796">
      <w:pPr>
        <w:ind w:firstLine="360"/>
        <w:rPr>
          <w:ins w:id="169" w:author="aguthals" w:date="2013-02-21T11:54:00Z"/>
        </w:rPr>
      </w:pPr>
      <w:r w:rsidRPr="00BE0F82">
        <w:t xml:space="preserve">The longest sequence spanned 194 AA and is shown in </w:t>
      </w:r>
      <w:r w:rsidRPr="00BE0F82">
        <w:fldChar w:fldCharType="begin"/>
      </w:r>
      <w:r w:rsidRPr="00BE0F82">
        <w:instrText xml:space="preserve"> REF _Ref330746337 \h  \* MERGEFORMAT </w:instrText>
      </w:r>
      <w:r w:rsidRPr="00BE0F82">
        <w:fldChar w:fldCharType="separate"/>
      </w:r>
      <w:ins w:id="170" w:author="aguthals" w:date="2013-02-21T13:54:00Z">
        <w:r w:rsidR="00534BBA" w:rsidRPr="00534BBA">
          <w:rPr>
            <w:rPrChange w:id="171" w:author="aguthals" w:date="2013-02-21T13:54:00Z">
              <w:rPr>
                <w:b/>
              </w:rPr>
            </w:rPrChange>
          </w:rPr>
          <w:t xml:space="preserve">Figure </w:t>
        </w:r>
        <w:r w:rsidR="00534BBA" w:rsidRPr="00534BBA">
          <w:rPr>
            <w:noProof/>
            <w:rPrChange w:id="172" w:author="aguthals" w:date="2013-02-21T13:54:00Z">
              <w:rPr>
                <w:b/>
                <w:noProof/>
              </w:rPr>
            </w:rPrChange>
          </w:rPr>
          <w:t>4</w:t>
        </w:r>
      </w:ins>
      <w:del w:id="173" w:author="aguthals" w:date="2013-02-19T12:21:00Z">
        <w:r w:rsidR="00530672" w:rsidRPr="00530672" w:rsidDel="001D1D72">
          <w:delText xml:space="preserve">Figure </w:delText>
        </w:r>
        <w:r w:rsidR="00530672" w:rsidRPr="00530672" w:rsidDel="001D1D72">
          <w:rPr>
            <w:noProof/>
          </w:rPr>
          <w:delText>4</w:delText>
        </w:r>
      </w:del>
      <w:r w:rsidRPr="00BE0F82">
        <w:fldChar w:fldCharType="end"/>
      </w:r>
      <w:r w:rsidRPr="00BE0F82">
        <w:t xml:space="preserve"> along with the longest sequences covering </w:t>
      </w:r>
      <w:r w:rsidR="009D5E72">
        <w:t>each of the</w:t>
      </w:r>
      <w:r w:rsidRPr="00BE0F82">
        <w:t xml:space="preserve"> six proteins.</w:t>
      </w:r>
    </w:p>
    <w:p w:rsidR="008D4223" w:rsidRPr="007731CA" w:rsidRDefault="00731796">
      <w:pPr>
        <w:ind w:firstLine="360"/>
        <w:rPr>
          <w:rFonts w:cs="Times"/>
        </w:rPr>
      </w:pPr>
      <w:del w:id="174" w:author="aguthals" w:date="2013-02-21T11:54:00Z">
        <w:r w:rsidRPr="00BE0F82" w:rsidDel="002D278D">
          <w:lastRenderedPageBreak/>
          <w:delText xml:space="preserve"> </w:delText>
        </w:r>
      </w:del>
      <w:r w:rsidRPr="00BE0F82">
        <w:t>Although sequences from CID/ETD pairs</w:t>
      </w:r>
      <w:r>
        <w:t xml:space="preserve"> only (i.e., no HCD) </w:t>
      </w:r>
      <w:r w:rsidRPr="00BE0F82">
        <w:t>were not as long at the maximum (125 AA), they were still longer than 50 AA on average</w:t>
      </w:r>
      <w:r>
        <w:t xml:space="preserve"> (at </w:t>
      </w:r>
      <m:oMath>
        <m:r>
          <m:rPr>
            <m:sty m:val="p"/>
          </m:rPr>
          <w:rPr>
            <w:rFonts w:ascii="Cambria Math" w:hAnsi="Cambria Math" w:cs="Times"/>
          </w:rPr>
          <m:t>κ≥</m:t>
        </m:r>
        <m:r>
          <m:rPr>
            <m:sty m:val="p"/>
          </m:rPr>
          <w:rPr>
            <w:rFonts w:ascii="Cambria Math" w:cs="Times"/>
          </w:rPr>
          <m:t>5</m:t>
        </m:r>
      </m:oMath>
      <w:r>
        <w:t>)</w:t>
      </w:r>
      <w:r w:rsidRPr="00BE0F82">
        <w:t xml:space="preserve"> and covered </w:t>
      </w:r>
      <w:r>
        <w:t>67-81</w:t>
      </w:r>
      <w:r w:rsidRPr="00BE0F82">
        <w:t>% of target proteins</w:t>
      </w:r>
      <w:r>
        <w:t xml:space="preserve"> depending on </w:t>
      </w:r>
      <m:oMath>
        <m:r>
          <m:rPr>
            <m:sty m:val="p"/>
          </m:rPr>
          <w:rPr>
            <w:rFonts w:ascii="Cambria Math" w:hAnsi="Cambria Math" w:cs="Times"/>
          </w:rPr>
          <m:t>κ</m:t>
        </m:r>
      </m:oMath>
      <w:r w:rsidRPr="00BE0F82">
        <w:t xml:space="preserve"> (</w:t>
      </w:r>
      <w:r>
        <w:t>Table 1a</w:t>
      </w:r>
      <w:r w:rsidRPr="00BE0F82">
        <w:t>). HCD/ETD pairs exhibited roughly the same sequence coverage and length as CID/ETD (65</w:t>
      </w:r>
      <w:r>
        <w:t>-82</w:t>
      </w:r>
      <w:r w:rsidRPr="00BE0F82">
        <w:t>% coverage, 131 AA maximum length,</w:t>
      </w:r>
      <w:r>
        <w:t xml:space="preserve"> and</w:t>
      </w:r>
      <w:r w:rsidRPr="00BE0F82">
        <w:t xml:space="preserve"> 49 AA average length).</w:t>
      </w:r>
      <w:r>
        <w:t xml:space="preserve"> </w:t>
      </w:r>
      <w:r>
        <w:rPr>
          <w:rFonts w:cs="Times"/>
        </w:rPr>
        <w:t>The highest sequencing accuracy was observed for CID/ETD pairs and CID/HCD/ETD triplets at 99.5% and 98.9%, respectively, while HCD/ETD pairs gave 96.5% accuracy.</w:t>
      </w:r>
    </w:p>
    <w:p w:rsidR="008D4223" w:rsidRDefault="00673043" w:rsidP="00D618F6">
      <w:pPr>
        <w:pStyle w:val="TAMainText"/>
        <w:ind w:firstLine="360"/>
        <w:rPr>
          <w:rFonts w:cstheme="minorHAnsi"/>
        </w:rPr>
      </w:pPr>
      <w:r>
        <w:t>The last column in Table 1a displays sequencing statistics from separate acquisition of CID and HCD (</w:t>
      </w:r>
      <w:r w:rsidRPr="0071092D">
        <w:rPr>
          <w:rFonts w:cstheme="minorHAnsi"/>
        </w:rPr>
        <w:t>11</w:t>
      </w:r>
      <w:r>
        <w:rPr>
          <w:rFonts w:cstheme="minorHAnsi"/>
        </w:rPr>
        <w:t>,</w:t>
      </w:r>
      <w:r w:rsidRPr="0071092D">
        <w:rPr>
          <w:rFonts w:cstheme="minorHAnsi"/>
        </w:rPr>
        <w:t>010</w:t>
      </w:r>
      <w:r>
        <w:rPr>
          <w:rFonts w:cstheme="minorHAnsi"/>
        </w:rPr>
        <w:t xml:space="preserve"> high-resolution CID and </w:t>
      </w:r>
      <w:r w:rsidRPr="0071092D">
        <w:rPr>
          <w:rFonts w:cstheme="minorHAnsi"/>
        </w:rPr>
        <w:t>14</w:t>
      </w:r>
      <w:r>
        <w:rPr>
          <w:rFonts w:cstheme="minorHAnsi"/>
        </w:rPr>
        <w:t>,</w:t>
      </w:r>
      <w:r w:rsidRPr="0071092D">
        <w:rPr>
          <w:rFonts w:cstheme="minorHAnsi"/>
        </w:rPr>
        <w:t>040</w:t>
      </w:r>
      <w:r>
        <w:rPr>
          <w:rFonts w:cstheme="minorHAnsi"/>
        </w:rPr>
        <w:t xml:space="preserve"> HCD MS/MS spectra after clustering)</w:t>
      </w:r>
      <w:r>
        <w:rPr>
          <w:rFonts w:cstheme="minorHAnsi"/>
        </w:rPr>
        <w:fldChar w:fldCharType="begin" w:fldLock="1"/>
      </w:r>
      <w:r w:rsidR="00FB599D">
        <w:rPr>
          <w:rFonts w:cstheme="minorHAnsi"/>
        </w:rPr>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Pr>
          <w:rFonts w:cstheme="minorHAnsi"/>
        </w:rPr>
        <w:fldChar w:fldCharType="separate"/>
      </w:r>
      <w:r w:rsidR="00FB599D" w:rsidRPr="00FB599D">
        <w:rPr>
          <w:rFonts w:cstheme="minorHAnsi"/>
          <w:noProof/>
          <w:vertAlign w:val="superscript"/>
        </w:rPr>
        <w:t>29</w:t>
      </w:r>
      <w:r>
        <w:rPr>
          <w:rFonts w:cstheme="minorHAnsi"/>
        </w:rPr>
        <w:fldChar w:fldCharType="end"/>
      </w:r>
      <w:r>
        <w:rPr>
          <w:rFonts w:cstheme="minorHAnsi"/>
        </w:rPr>
        <w:t xml:space="preserve">. Even with spectra from ~2x as many precursors, this data set did not produce nearly as long and accurate sequences as did ETD paired with CID and/or HCD, which is explained by the </w:t>
      </w:r>
      <w:r w:rsidR="009D5E72">
        <w:rPr>
          <w:rFonts w:cstheme="minorHAnsi"/>
        </w:rPr>
        <w:t>increase</w:t>
      </w:r>
      <w:r>
        <w:rPr>
          <w:rFonts w:cstheme="minorHAnsi"/>
        </w:rPr>
        <w:t xml:space="preserve"> in interpretable MS/MS fragmentation of long, highly charged peptides provided </w:t>
      </w:r>
      <w:r w:rsidRPr="0055451C">
        <w:rPr>
          <w:rFonts w:cstheme="minorHAnsi"/>
        </w:rPr>
        <w:t xml:space="preserve">by ETD as well as the </w:t>
      </w:r>
      <w:del w:id="175" w:author="aguthals" w:date="2013-02-21T11:54:00Z">
        <w:r w:rsidRPr="0055451C" w:rsidDel="002D278D">
          <w:rPr>
            <w:rFonts w:cstheme="minorHAnsi"/>
          </w:rPr>
          <w:delText xml:space="preserve">boost </w:delText>
        </w:r>
      </w:del>
      <w:ins w:id="176" w:author="aguthals" w:date="2013-02-21T11:54:00Z">
        <w:r w:rsidR="002D278D">
          <w:rPr>
            <w:rFonts w:cstheme="minorHAnsi"/>
          </w:rPr>
          <w:t>gain</w:t>
        </w:r>
        <w:r w:rsidR="002D278D" w:rsidRPr="0055451C">
          <w:rPr>
            <w:rFonts w:cstheme="minorHAnsi"/>
          </w:rPr>
          <w:t xml:space="preserve"> </w:t>
        </w:r>
      </w:ins>
      <w:r w:rsidRPr="0055451C">
        <w:rPr>
          <w:rFonts w:cstheme="minorHAnsi"/>
        </w:rPr>
        <w:t>in PRM scores given to corroborating peaks in CID/ETD and HCD/ETD (</w:t>
      </w:r>
      <w:r w:rsidRPr="0055451C">
        <w:rPr>
          <w:rFonts w:cstheme="minorHAnsi"/>
        </w:rPr>
        <w:fldChar w:fldCharType="begin"/>
      </w:r>
      <w:r w:rsidRPr="0055451C">
        <w:rPr>
          <w:rFonts w:cstheme="minorHAnsi"/>
        </w:rPr>
        <w:instrText xml:space="preserve"> REF _Ref330543125 \h  \* MERGEFORMAT </w:instrText>
      </w:r>
      <w:r w:rsidRPr="0055451C">
        <w:rPr>
          <w:rFonts w:cstheme="minorHAnsi"/>
        </w:rPr>
      </w:r>
      <w:r w:rsidRPr="0055451C">
        <w:rPr>
          <w:rFonts w:cstheme="minorHAnsi"/>
        </w:rPr>
        <w:fldChar w:fldCharType="separate"/>
      </w:r>
      <w:ins w:id="177" w:author="aguthals" w:date="2013-02-21T13:54:00Z">
        <w:r w:rsidR="00534BBA" w:rsidRPr="00534BBA">
          <w:rPr>
            <w:rPrChange w:id="178" w:author="aguthals" w:date="2013-02-21T13:54:00Z">
              <w:rPr>
                <w:b/>
              </w:rPr>
            </w:rPrChange>
          </w:rPr>
          <w:t xml:space="preserve">Figure </w:t>
        </w:r>
        <w:r w:rsidR="00534BBA" w:rsidRPr="00534BBA">
          <w:rPr>
            <w:noProof/>
            <w:rPrChange w:id="179" w:author="aguthals" w:date="2013-02-21T13:54:00Z">
              <w:rPr>
                <w:b/>
                <w:noProof/>
              </w:rPr>
            </w:rPrChange>
          </w:rPr>
          <w:t>2</w:t>
        </w:r>
      </w:ins>
      <w:del w:id="180" w:author="aguthals" w:date="2013-02-19T12:21:00Z">
        <w:r w:rsidR="00530672" w:rsidRPr="00530672" w:rsidDel="001D1D72">
          <w:delText xml:space="preserve">Figure </w:delText>
        </w:r>
        <w:r w:rsidR="00530672" w:rsidRPr="00530672" w:rsidDel="001D1D72">
          <w:rPr>
            <w:noProof/>
          </w:rPr>
          <w:delText>2</w:delText>
        </w:r>
      </w:del>
      <w:r w:rsidRPr="0055451C">
        <w:rPr>
          <w:rFonts w:cstheme="minorHAnsi"/>
        </w:rPr>
        <w:fldChar w:fldCharType="end"/>
      </w:r>
      <w:r w:rsidRPr="0055451C">
        <w:rPr>
          <w:rFonts w:cstheme="minorHAnsi"/>
        </w:rPr>
        <w:t>). Corroborating evidence was a very significant feature of peptide fragmentation as 91.8% of PRM scores was fou</w:t>
      </w:r>
      <w:r w:rsidR="009D5E72">
        <w:rPr>
          <w:rFonts w:cstheme="minorHAnsi"/>
        </w:rPr>
        <w:t xml:space="preserve">nd in true PRMs after stage </w:t>
      </w:r>
      <w:r>
        <w:rPr>
          <w:rFonts w:cstheme="minorHAnsi"/>
        </w:rPr>
        <w:t>1-</w:t>
      </w:r>
      <w:r w:rsidR="005258F2">
        <w:rPr>
          <w:rFonts w:cstheme="minorHAnsi"/>
        </w:rPr>
        <w:t>4</w:t>
      </w:r>
      <w:r w:rsidRPr="0055451C">
        <w:rPr>
          <w:rFonts w:cstheme="minorHAnsi"/>
        </w:rPr>
        <w:t xml:space="preserve"> merging. As a result, the combinations of CID</w:t>
      </w:r>
      <w:r>
        <w:rPr>
          <w:rFonts w:cstheme="minorHAnsi"/>
        </w:rPr>
        <w:t xml:space="preserve">/ETD, HCD/ETD, and CID/HCD/ETD gave the highest quality PRM spectra from long peptides, which are especially useful for assembly because they enable the extension of </w:t>
      </w:r>
      <w:r w:rsidRPr="00714FD0">
        <w:rPr>
          <w:rFonts w:cstheme="minorHAnsi"/>
          <w:i/>
        </w:rPr>
        <w:t>de novo</w:t>
      </w:r>
      <w:r>
        <w:rPr>
          <w:rFonts w:cstheme="minorHAnsi"/>
        </w:rPr>
        <w:t xml:space="preserve"> sequences into regions that might not contain overlapping coverage of shorter peptides with precursor charge 2/3 due to either over-digestion or incomplete enzyme digestion. The quality of PRM spectra from long peptides was also improved by training </w:t>
      </w:r>
      <w:proofErr w:type="spellStart"/>
      <w:r>
        <w:rPr>
          <w:rFonts w:cstheme="minorHAnsi"/>
        </w:rPr>
        <w:t>PepNovo</w:t>
      </w:r>
      <w:proofErr w:type="spellEnd"/>
      <w:r w:rsidRPr="00CC74F7">
        <w:rPr>
          <w:rFonts w:cstheme="minorHAnsi"/>
          <w:vertAlign w:val="superscript"/>
        </w:rPr>
        <w:t>+</w:t>
      </w:r>
      <w:r>
        <w:rPr>
          <w:rFonts w:cstheme="minorHAnsi"/>
        </w:rPr>
        <w:t xml:space="preserve"> on high-resolution CID, HCD, and ETD MS/MS spectra (</w:t>
      </w:r>
      <w:r w:rsidRPr="00CC74F7">
        <w:rPr>
          <w:rFonts w:cstheme="minorHAnsi"/>
        </w:rPr>
        <w:fldChar w:fldCharType="begin"/>
      </w:r>
      <w:r w:rsidRPr="00CC74F7">
        <w:rPr>
          <w:rFonts w:cstheme="minorHAnsi"/>
        </w:rPr>
        <w:instrText xml:space="preserve"> REF _Ref330543125 \h  \* MERGEFORMAT </w:instrText>
      </w:r>
      <w:r w:rsidRPr="00CC74F7">
        <w:rPr>
          <w:rFonts w:cstheme="minorHAnsi"/>
        </w:rPr>
      </w:r>
      <w:r w:rsidRPr="00CC74F7">
        <w:rPr>
          <w:rFonts w:cstheme="minorHAnsi"/>
        </w:rPr>
        <w:fldChar w:fldCharType="separate"/>
      </w:r>
      <w:ins w:id="181" w:author="aguthals" w:date="2013-02-21T13:54:00Z">
        <w:r w:rsidR="00534BBA" w:rsidRPr="00534BBA">
          <w:rPr>
            <w:rPrChange w:id="182" w:author="aguthals" w:date="2013-02-21T13:54:00Z">
              <w:rPr>
                <w:b/>
              </w:rPr>
            </w:rPrChange>
          </w:rPr>
          <w:t xml:space="preserve">Figure </w:t>
        </w:r>
        <w:r w:rsidR="00534BBA" w:rsidRPr="00534BBA">
          <w:rPr>
            <w:noProof/>
            <w:rPrChange w:id="183" w:author="aguthals" w:date="2013-02-21T13:54:00Z">
              <w:rPr>
                <w:b/>
                <w:noProof/>
              </w:rPr>
            </w:rPrChange>
          </w:rPr>
          <w:t>2</w:t>
        </w:r>
      </w:ins>
      <w:del w:id="184" w:author="aguthals" w:date="2013-02-19T12:21:00Z">
        <w:r w:rsidR="00530672" w:rsidRPr="00530672" w:rsidDel="001D1D72">
          <w:delText xml:space="preserve">Figure </w:delText>
        </w:r>
        <w:r w:rsidR="00530672" w:rsidRPr="00530672" w:rsidDel="001D1D72">
          <w:rPr>
            <w:noProof/>
          </w:rPr>
          <w:delText>2</w:delText>
        </w:r>
      </w:del>
      <w:r w:rsidRPr="00CC74F7">
        <w:rPr>
          <w:rFonts w:cstheme="minorHAnsi"/>
        </w:rPr>
        <w:fldChar w:fldCharType="end"/>
      </w:r>
      <w:r>
        <w:rPr>
          <w:rFonts w:cstheme="minorHAnsi"/>
        </w:rPr>
        <w:t xml:space="preserve">b). Surprisingly, the combination of CID/HCD gave </w:t>
      </w:r>
      <w:ins w:id="185" w:author="aguthals" w:date="2013-02-21T16:30:00Z">
        <w:r w:rsidR="00574528">
          <w:rPr>
            <w:rFonts w:cstheme="minorHAnsi"/>
          </w:rPr>
          <w:t xml:space="preserve">slightly </w:t>
        </w:r>
      </w:ins>
      <w:r>
        <w:rPr>
          <w:rFonts w:cstheme="minorHAnsi"/>
        </w:rPr>
        <w:t>worse sequencing accuracy (91.2%) than separate acqu</w:t>
      </w:r>
      <w:r w:rsidR="009D5E72">
        <w:rPr>
          <w:rFonts w:cstheme="minorHAnsi"/>
        </w:rPr>
        <w:t xml:space="preserve">isition of CID and HCD </w:t>
      </w:r>
      <w:r w:rsidR="009D5E72">
        <w:rPr>
          <w:rFonts w:cstheme="minorHAnsi"/>
        </w:rPr>
        <w:lastRenderedPageBreak/>
        <w:t xml:space="preserve">(93.6%), which is likely a result of </w:t>
      </w:r>
      <w:r w:rsidR="0028442E">
        <w:rPr>
          <w:rFonts w:cstheme="minorHAnsi"/>
        </w:rPr>
        <w:t>the</w:t>
      </w:r>
      <w:r>
        <w:rPr>
          <w:rFonts w:cstheme="minorHAnsi"/>
        </w:rPr>
        <w:t xml:space="preserve"> CID+HCD data </w:t>
      </w:r>
      <w:r w:rsidR="0028442E">
        <w:rPr>
          <w:rFonts w:cstheme="minorHAnsi"/>
        </w:rPr>
        <w:t>set containing spectra from ~2x as many precursors</w:t>
      </w:r>
      <w:del w:id="186" w:author="Nuno Bandeira" w:date="2013-02-19T10:42:00Z">
        <w:r w:rsidR="0077218B" w:rsidDel="00555D5B">
          <w:rPr>
            <w:rFonts w:cstheme="minorHAnsi"/>
          </w:rPr>
          <w:delText xml:space="preserve"> (</w:delText>
        </w:r>
      </w:del>
      <w:ins w:id="187" w:author="Nuno Bandeira" w:date="2013-02-19T10:42:00Z">
        <w:r w:rsidR="00555D5B">
          <w:rPr>
            <w:rFonts w:cstheme="minorHAnsi"/>
          </w:rPr>
          <w:t xml:space="preserve">: </w:t>
        </w:r>
      </w:ins>
      <w:r w:rsidR="0077218B">
        <w:rPr>
          <w:rFonts w:cstheme="minorHAnsi"/>
        </w:rPr>
        <w:t>CID+HCD utilized two separate runs while the CID/HCD was acquired from a single run</w:t>
      </w:r>
      <w:ins w:id="188" w:author="Nuno Bandeira" w:date="2013-02-19T10:41:00Z">
        <w:r w:rsidR="00555D5B">
          <w:rPr>
            <w:rFonts w:cstheme="minorHAnsi"/>
          </w:rPr>
          <w:t xml:space="preserve"> </w:t>
        </w:r>
        <w:commentRangeStart w:id="189"/>
        <w:r w:rsidR="00555D5B">
          <w:rPr>
            <w:rFonts w:cstheme="minorHAnsi"/>
          </w:rPr>
          <w:t>which also included time-consuming acquisition of ETD spectra</w:t>
        </w:r>
      </w:ins>
      <w:ins w:id="190" w:author="Nuno Bandeira" w:date="2013-02-19T10:42:00Z">
        <w:r w:rsidR="00555D5B">
          <w:rPr>
            <w:rFonts w:cstheme="minorHAnsi"/>
          </w:rPr>
          <w:t xml:space="preserve"> (not used for this comparison between CID+HCD </w:t>
        </w:r>
        <w:proofErr w:type="spellStart"/>
        <w:r w:rsidR="00555D5B">
          <w:rPr>
            <w:rFonts w:cstheme="minorHAnsi"/>
          </w:rPr>
          <w:t>vs</w:t>
        </w:r>
        <w:proofErr w:type="spellEnd"/>
        <w:r w:rsidR="00555D5B">
          <w:rPr>
            <w:rFonts w:cstheme="minorHAnsi"/>
          </w:rPr>
          <w:t xml:space="preserve"> CID/HCD</w:t>
        </w:r>
      </w:ins>
      <w:r w:rsidR="0077218B">
        <w:rPr>
          <w:rFonts w:cstheme="minorHAnsi"/>
        </w:rPr>
        <w:t>)</w:t>
      </w:r>
      <w:commentRangeEnd w:id="189"/>
      <w:r w:rsidR="00555D5B">
        <w:rPr>
          <w:rStyle w:val="CommentReference"/>
        </w:rPr>
        <w:commentReference w:id="189"/>
      </w:r>
      <w:r w:rsidR="0028442E">
        <w:rPr>
          <w:rFonts w:cstheme="minorHAnsi"/>
        </w:rPr>
        <w:t xml:space="preserve">. </w:t>
      </w:r>
      <w:r>
        <w:rPr>
          <w:rFonts w:cstheme="minorHAnsi"/>
        </w:rPr>
        <w:t xml:space="preserve">Since peaks were </w:t>
      </w:r>
      <w:del w:id="191" w:author="Nuno Bandeira" w:date="2013-02-19T10:39:00Z">
        <w:r w:rsidDel="00555D5B">
          <w:rPr>
            <w:rFonts w:cstheme="minorHAnsi"/>
          </w:rPr>
          <w:delText xml:space="preserve">naïvely </w:delText>
        </w:r>
      </w:del>
      <w:r>
        <w:rPr>
          <w:rFonts w:cstheme="minorHAnsi"/>
        </w:rPr>
        <w:t>merged in CID/HCD without corroborating evidence from ETD</w:t>
      </w:r>
      <w:ins w:id="192" w:author="Nuno Bandeira" w:date="2013-02-19T10:39:00Z">
        <w:r w:rsidR="00555D5B">
          <w:rPr>
            <w:rFonts w:cstheme="minorHAnsi"/>
          </w:rPr>
          <w:t xml:space="preserve"> to determine PRM/SRM assignments</w:t>
        </w:r>
      </w:ins>
      <w:r>
        <w:rPr>
          <w:rFonts w:cstheme="minorHAnsi"/>
        </w:rPr>
        <w:t xml:space="preserve">, </w:t>
      </w:r>
      <w:r w:rsidRPr="00714FD0">
        <w:rPr>
          <w:rFonts w:cstheme="minorHAnsi"/>
          <w:i/>
        </w:rPr>
        <w:t>de novo</w:t>
      </w:r>
      <w:r>
        <w:rPr>
          <w:rFonts w:cstheme="minorHAnsi"/>
        </w:rPr>
        <w:t xml:space="preserve"> sequencing quality was not </w:t>
      </w:r>
      <w:del w:id="193" w:author="Nuno Bandeira" w:date="2013-02-19T10:40:00Z">
        <w:r w:rsidDel="00555D5B">
          <w:rPr>
            <w:rFonts w:cstheme="minorHAnsi"/>
          </w:rPr>
          <w:delText>boosted</w:delText>
        </w:r>
      </w:del>
      <w:ins w:id="194" w:author="Nuno Bandeira" w:date="2013-02-19T10:40:00Z">
        <w:r w:rsidR="00555D5B">
          <w:rPr>
            <w:rFonts w:cstheme="minorHAnsi"/>
          </w:rPr>
          <w:t>increased</w:t>
        </w:r>
      </w:ins>
      <w:r>
        <w:rPr>
          <w:rFonts w:cstheme="minorHAnsi"/>
        </w:rPr>
        <w:t xml:space="preserve"> enough to outweigh </w:t>
      </w:r>
      <w:r w:rsidRPr="00363136">
        <w:rPr>
          <w:rFonts w:cstheme="minorHAnsi"/>
        </w:rPr>
        <w:t xml:space="preserve">the loss of spectra from </w:t>
      </w:r>
      <w:del w:id="195" w:author="Nuno Bandeira" w:date="2013-02-19T10:40:00Z">
        <w:r w:rsidRPr="00363136" w:rsidDel="00555D5B">
          <w:rPr>
            <w:rFonts w:cstheme="minorHAnsi"/>
          </w:rPr>
          <w:delText>a</w:delText>
        </w:r>
      </w:del>
      <w:ins w:id="196" w:author="Nuno Bandeira" w:date="2013-02-19T10:40:00Z">
        <w:r w:rsidR="00555D5B">
          <w:rPr>
            <w:rFonts w:cstheme="minorHAnsi"/>
          </w:rPr>
          <w:t>the</w:t>
        </w:r>
      </w:ins>
      <w:r w:rsidRPr="00363136">
        <w:rPr>
          <w:rFonts w:cstheme="minorHAnsi"/>
        </w:rPr>
        <w:t xml:space="preserve"> diminished number of precursors subjected to MS/MS</w:t>
      </w:r>
      <w:r>
        <w:rPr>
          <w:rFonts w:cstheme="minorHAnsi"/>
        </w:rPr>
        <w:t>.</w:t>
      </w:r>
      <w:r w:rsidR="009D5E72" w:rsidRPr="009D5E72">
        <w:rPr>
          <w:rFonts w:cstheme="minorHAnsi"/>
        </w:rPr>
        <w:t xml:space="preserve"> </w:t>
      </w:r>
      <w:r w:rsidR="005D01EB">
        <w:rPr>
          <w:rFonts w:cstheme="minorHAnsi"/>
        </w:rPr>
        <w:t>I</w:t>
      </w:r>
      <w:r w:rsidR="009D5E72">
        <w:rPr>
          <w:rFonts w:cstheme="minorHAnsi"/>
        </w:rPr>
        <w:t>t is noteworthy that CID/HCD exhibited roughly the same sequencing coverage as CID+HCD (Table 1</w:t>
      </w:r>
      <w:r w:rsidR="009D5E72">
        <w:t>a)</w:t>
      </w:r>
      <w:r w:rsidR="009D5E72">
        <w:rPr>
          <w:rFonts w:cstheme="minorHAnsi"/>
        </w:rPr>
        <w:t xml:space="preserve"> and parameters can be set to </w:t>
      </w:r>
      <w:del w:id="197" w:author="Nuno Bandeira" w:date="2013-02-19T10:41:00Z">
        <w:r w:rsidR="009D5E72" w:rsidDel="00555D5B">
          <w:rPr>
            <w:rFonts w:cstheme="minorHAnsi"/>
          </w:rPr>
          <w:delText xml:space="preserve">boost </w:delText>
        </w:r>
      </w:del>
      <w:ins w:id="198" w:author="Nuno Bandeira" w:date="2013-02-19T10:41:00Z">
        <w:r w:rsidR="00555D5B">
          <w:rPr>
            <w:rFonts w:cstheme="minorHAnsi"/>
          </w:rPr>
          <w:t xml:space="preserve">improve </w:t>
        </w:r>
      </w:ins>
      <w:r w:rsidR="009D5E72">
        <w:rPr>
          <w:rFonts w:cstheme="minorHAnsi"/>
        </w:rPr>
        <w:t xml:space="preserve">CID/HCD sequencing accuracy at the cost of reduced coverage (parameters were set </w:t>
      </w:r>
      <w:ins w:id="199" w:author="Nuno Bandeira" w:date="2013-02-19T10:41:00Z">
        <w:r w:rsidR="00555D5B">
          <w:rPr>
            <w:rFonts w:cstheme="minorHAnsi"/>
          </w:rPr>
          <w:t xml:space="preserve">to </w:t>
        </w:r>
      </w:ins>
      <w:r w:rsidR="009D5E72">
        <w:rPr>
          <w:rFonts w:cstheme="minorHAnsi"/>
        </w:rPr>
        <w:t xml:space="preserve">the same </w:t>
      </w:r>
      <w:ins w:id="200" w:author="Nuno Bandeira" w:date="2013-02-19T10:41:00Z">
        <w:r w:rsidR="00555D5B">
          <w:rPr>
            <w:rFonts w:cstheme="minorHAnsi"/>
          </w:rPr>
          <w:t xml:space="preserve">values </w:t>
        </w:r>
      </w:ins>
      <w:r w:rsidR="009D5E72">
        <w:rPr>
          <w:rFonts w:cstheme="minorHAnsi"/>
        </w:rPr>
        <w:t>for CID/HCD and CID+HCD).</w:t>
      </w:r>
    </w:p>
    <w:p w:rsidR="008D4223" w:rsidRPr="003A0EC2" w:rsidRDefault="008D4223" w:rsidP="008D4223">
      <w:pPr>
        <w:pStyle w:val="TAMainText"/>
        <w:ind w:firstLine="0"/>
      </w:pPr>
      <w:r>
        <w:rPr>
          <w:rFonts w:cstheme="minorHAnsi"/>
        </w:rPr>
        <w:t>&lt;Insert Figure 4&gt;</w:t>
      </w:r>
    </w:p>
    <w:p w:rsidR="008D4223" w:rsidRDefault="00673043" w:rsidP="00D618F6">
      <w:pPr>
        <w:pStyle w:val="TAMainText"/>
        <w:ind w:firstLine="360"/>
        <w:rPr>
          <w:rFonts w:cs="Times"/>
        </w:rPr>
      </w:pPr>
      <w:r>
        <w:rPr>
          <w:rFonts w:cstheme="minorHAnsi"/>
        </w:rPr>
        <w:t xml:space="preserve">Of the 6 proteins analyzed in this work, </w:t>
      </w:r>
      <w:proofErr w:type="spellStart"/>
      <w:r>
        <w:rPr>
          <w:rFonts w:cstheme="minorHAnsi"/>
        </w:rPr>
        <w:t>leptin</w:t>
      </w:r>
      <w:proofErr w:type="spellEnd"/>
      <w:r>
        <w:rPr>
          <w:rFonts w:cstheme="minorHAnsi"/>
        </w:rPr>
        <w:t xml:space="preserve"> and </w:t>
      </w:r>
      <w:proofErr w:type="spellStart"/>
      <w:r>
        <w:rPr>
          <w:rFonts w:cstheme="minorHAnsi"/>
        </w:rPr>
        <w:t>GroEL</w:t>
      </w:r>
      <w:proofErr w:type="spellEnd"/>
      <w:r>
        <w:rPr>
          <w:rFonts w:cstheme="minorHAnsi"/>
        </w:rPr>
        <w:t xml:space="preserve"> were produced </w:t>
      </w:r>
      <w:proofErr w:type="spellStart"/>
      <w:r>
        <w:rPr>
          <w:rFonts w:cstheme="minorHAnsi"/>
        </w:rPr>
        <w:t>recombinantly</w:t>
      </w:r>
      <w:proofErr w:type="spellEnd"/>
      <w:r>
        <w:rPr>
          <w:rFonts w:cstheme="minorHAnsi"/>
        </w:rPr>
        <w:t xml:space="preserve"> in </w:t>
      </w:r>
      <w:r w:rsidRPr="00B848BC">
        <w:rPr>
          <w:rFonts w:cstheme="minorHAnsi"/>
          <w:i/>
        </w:rPr>
        <w:t>E. coli</w:t>
      </w:r>
      <w:r>
        <w:rPr>
          <w:rFonts w:cstheme="minorHAnsi"/>
        </w:rPr>
        <w:t xml:space="preserve"> while </w:t>
      </w:r>
      <w:proofErr w:type="spellStart"/>
      <w:r>
        <w:rPr>
          <w:rFonts w:cstheme="minorHAnsi"/>
        </w:rPr>
        <w:t>kallikrein</w:t>
      </w:r>
      <w:proofErr w:type="spellEnd"/>
      <w:r>
        <w:rPr>
          <w:rFonts w:cstheme="minorHAnsi"/>
        </w:rPr>
        <w:t xml:space="preserve">-related peptidase, </w:t>
      </w:r>
      <w:proofErr w:type="spellStart"/>
      <w:r>
        <w:rPr>
          <w:rFonts w:cstheme="minorHAnsi"/>
        </w:rPr>
        <w:t>aprotinin</w:t>
      </w:r>
      <w:proofErr w:type="spellEnd"/>
      <w:r>
        <w:rPr>
          <w:rFonts w:cstheme="minorHAnsi"/>
        </w:rPr>
        <w:t xml:space="preserve">, myoglobin, and peroxidase were isolated from natural sources.  As documented in </w:t>
      </w:r>
      <w:proofErr w:type="spellStart"/>
      <w:r>
        <w:rPr>
          <w:rFonts w:cstheme="minorHAnsi"/>
        </w:rPr>
        <w:t>UniProt</w:t>
      </w:r>
      <w:proofErr w:type="spellEnd"/>
      <w:r>
        <w:rPr>
          <w:rFonts w:cstheme="minorHAnsi"/>
        </w:rPr>
        <w:t xml:space="preserve">, </w:t>
      </w:r>
      <w:proofErr w:type="spellStart"/>
      <w:r>
        <w:rPr>
          <w:rFonts w:cstheme="minorHAnsi"/>
        </w:rPr>
        <w:t>leptin</w:t>
      </w:r>
      <w:proofErr w:type="spellEnd"/>
      <w:r>
        <w:rPr>
          <w:rFonts w:cstheme="minorHAnsi"/>
        </w:rPr>
        <w:t xml:space="preserve">, </w:t>
      </w:r>
      <w:proofErr w:type="spellStart"/>
      <w:r>
        <w:rPr>
          <w:rFonts w:cstheme="minorHAnsi"/>
        </w:rPr>
        <w:t>kallikrein</w:t>
      </w:r>
      <w:proofErr w:type="spellEnd"/>
      <w:r>
        <w:rPr>
          <w:rFonts w:cstheme="minorHAnsi"/>
        </w:rPr>
        <w:t xml:space="preserve">-related peptidase, </w:t>
      </w:r>
      <w:proofErr w:type="spellStart"/>
      <w:r>
        <w:rPr>
          <w:rFonts w:cstheme="minorHAnsi"/>
        </w:rPr>
        <w:t>aprotinin</w:t>
      </w:r>
      <w:proofErr w:type="spellEnd"/>
      <w:r>
        <w:rPr>
          <w:rFonts w:cstheme="minorHAnsi"/>
        </w:rPr>
        <w:t xml:space="preserve">, and peroxidase are each known to contain N-terminal signal peptides that target the proteins for secretion from their cells of origin. </w:t>
      </w:r>
      <w:proofErr w:type="spellStart"/>
      <w:r>
        <w:rPr>
          <w:rFonts w:cstheme="minorHAnsi"/>
        </w:rPr>
        <w:t>Aprotinin</w:t>
      </w:r>
      <w:proofErr w:type="spellEnd"/>
      <w:r>
        <w:rPr>
          <w:rFonts w:cstheme="minorHAnsi"/>
        </w:rPr>
        <w:t xml:space="preserve"> and peroxidase further contain </w:t>
      </w:r>
      <w:proofErr w:type="spellStart"/>
      <w:r>
        <w:rPr>
          <w:rFonts w:cstheme="minorHAnsi"/>
        </w:rPr>
        <w:t>propeptide</w:t>
      </w:r>
      <w:proofErr w:type="spellEnd"/>
      <w:r>
        <w:rPr>
          <w:rFonts w:cstheme="minorHAnsi"/>
        </w:rPr>
        <w:t xml:space="preserve"> sequences that are cleaved upon activation. While the signal and pro-peptides would be missing from the proteins we analyzed, in Table 1 and Figure 4 we have used the full length gene sequence when calculating coverage by the assembled MS/MS spectra. </w:t>
      </w:r>
      <w:proofErr w:type="spellStart"/>
      <w:r>
        <w:rPr>
          <w:rFonts w:cstheme="minorHAnsi"/>
        </w:rPr>
        <w:t>Leptin</w:t>
      </w:r>
      <w:proofErr w:type="spellEnd"/>
      <w:r>
        <w:rPr>
          <w:rFonts w:cstheme="minorHAnsi"/>
        </w:rPr>
        <w:t xml:space="preserve"> contains a signal peptide (</w:t>
      </w:r>
      <w:del w:id="201" w:author="aguthals" w:date="2013-02-21T16:34:00Z">
        <w:r w:rsidDel="00187DFD">
          <w:rPr>
            <w:rFonts w:cstheme="minorHAnsi"/>
          </w:rPr>
          <w:delText xml:space="preserve">residues </w:delText>
        </w:r>
      </w:del>
      <w:ins w:id="202" w:author="aguthals" w:date="2013-02-21T16:34:00Z">
        <w:r w:rsidR="00187DFD">
          <w:rPr>
            <w:rFonts w:cstheme="minorHAnsi"/>
          </w:rPr>
          <w:t xml:space="preserve">amino acids </w:t>
        </w:r>
      </w:ins>
      <w:r>
        <w:rPr>
          <w:rFonts w:cstheme="minorHAnsi"/>
        </w:rPr>
        <w:t>1-21),</w:t>
      </w:r>
      <w:r w:rsidRPr="0071092D">
        <w:rPr>
          <w:rFonts w:cstheme="minorHAnsi"/>
        </w:rPr>
        <w:t xml:space="preserve"> </w:t>
      </w:r>
      <w:r>
        <w:rPr>
          <w:rFonts w:cstheme="minorHAnsi"/>
        </w:rPr>
        <w:t>that is lacking in the recombinant material obtained from Sigma-Aldrich</w:t>
      </w:r>
      <w:r w:rsidR="0077218B">
        <w:rPr>
          <w:rFonts w:cstheme="minorHAnsi"/>
        </w:rPr>
        <w:fldChar w:fldCharType="begin" w:fldLock="1"/>
      </w:r>
      <w:r w:rsidR="00FB599D">
        <w:rPr>
          <w:rFonts w:cstheme="minorHAnsi"/>
        </w:rPr>
        <w:instrText>ADDIN CSL_CITATION { "citationItems" : [ { "id" : "ITEM-1", "itemData" : { "URL" : "http://www.sigmaaldrich.com/", "id" : "ITEM-1", "issued" : { "date-parts" : [ [ "2013" ] ] }, "page" : "http://www.sigmaaldrich.com/", "title" : "Sigma-Aldrich", "type" : "webpage" }, "uris" : [ "http://www.mendeley.com/documents/?uuid=aa939fd6-0656-4cc3-9b15-1d3c3fb933ff" ] } ], "mendeley" : { "previouslyFormattedCitation" : "&lt;sup&gt;43&lt;/sup&gt;" }, "properties" : { "noteIndex" : 0 }, "schema" : "https://github.com/citation-style-language/schema/raw/master/csl-citation.json" }</w:instrText>
      </w:r>
      <w:r w:rsidR="0077218B">
        <w:rPr>
          <w:rFonts w:cstheme="minorHAnsi"/>
        </w:rPr>
        <w:fldChar w:fldCharType="separate"/>
      </w:r>
      <w:r w:rsidR="00FB599D" w:rsidRPr="00FB599D">
        <w:rPr>
          <w:rFonts w:cstheme="minorHAnsi"/>
          <w:noProof/>
          <w:vertAlign w:val="superscript"/>
        </w:rPr>
        <w:t>43</w:t>
      </w:r>
      <w:r w:rsidR="0077218B">
        <w:rPr>
          <w:rFonts w:cstheme="minorHAnsi"/>
        </w:rPr>
        <w:fldChar w:fldCharType="end"/>
      </w:r>
      <w:r>
        <w:rPr>
          <w:rFonts w:cstheme="minorHAnsi"/>
        </w:rPr>
        <w:t xml:space="preserve">. </w:t>
      </w:r>
      <w:proofErr w:type="spellStart"/>
      <w:r>
        <w:rPr>
          <w:rFonts w:cstheme="minorHAnsi"/>
        </w:rPr>
        <w:t>Kallikrein</w:t>
      </w:r>
      <w:proofErr w:type="spellEnd"/>
      <w:r>
        <w:rPr>
          <w:rFonts w:cstheme="minorHAnsi"/>
        </w:rPr>
        <w:t>-related peptida</w:t>
      </w:r>
      <w:r w:rsidRPr="00D950F9">
        <w:rPr>
          <w:rFonts w:cstheme="minorHAnsi"/>
        </w:rPr>
        <w:t xml:space="preserve">se </w:t>
      </w:r>
      <w:r>
        <w:rPr>
          <w:rFonts w:cstheme="minorHAnsi"/>
        </w:rPr>
        <w:t>contains a signal peptide (</w:t>
      </w:r>
      <w:ins w:id="203" w:author="aguthals" w:date="2013-02-21T16:35:00Z">
        <w:r w:rsidR="00187DFD">
          <w:rPr>
            <w:rFonts w:cstheme="minorHAnsi"/>
          </w:rPr>
          <w:t>amino acids</w:t>
        </w:r>
        <w:r w:rsidR="00187DFD" w:rsidDel="00187DFD">
          <w:rPr>
            <w:rFonts w:cstheme="minorHAnsi"/>
          </w:rPr>
          <w:t xml:space="preserve"> </w:t>
        </w:r>
      </w:ins>
      <w:del w:id="204" w:author="aguthals" w:date="2013-02-21T16:35:00Z">
        <w:r w:rsidDel="00187DFD">
          <w:rPr>
            <w:rFonts w:cstheme="minorHAnsi"/>
          </w:rPr>
          <w:delText xml:space="preserve">residues </w:delText>
        </w:r>
      </w:del>
      <w:r>
        <w:rPr>
          <w:rFonts w:cstheme="minorHAnsi"/>
        </w:rPr>
        <w:t>1-17),</w:t>
      </w:r>
      <w:r w:rsidRPr="0071092D">
        <w:rPr>
          <w:rFonts w:cstheme="minorHAnsi"/>
        </w:rPr>
        <w:t xml:space="preserve"> </w:t>
      </w:r>
      <w:r>
        <w:rPr>
          <w:rFonts w:cstheme="minorHAnsi"/>
        </w:rPr>
        <w:t xml:space="preserve">a </w:t>
      </w:r>
      <w:proofErr w:type="spellStart"/>
      <w:r>
        <w:rPr>
          <w:rFonts w:cstheme="minorHAnsi"/>
        </w:rPr>
        <w:t>propeptide</w:t>
      </w:r>
      <w:proofErr w:type="spellEnd"/>
      <w:r>
        <w:rPr>
          <w:rFonts w:cstheme="minorHAnsi"/>
        </w:rPr>
        <w:t xml:space="preserve"> (</w:t>
      </w:r>
      <w:ins w:id="205" w:author="aguthals" w:date="2013-02-21T16:35:00Z">
        <w:r w:rsidR="00187DFD">
          <w:rPr>
            <w:rFonts w:cstheme="minorHAnsi"/>
          </w:rPr>
          <w:t>amino acids</w:t>
        </w:r>
        <w:r w:rsidR="00187DFD" w:rsidRPr="0071092D" w:rsidDel="00187DFD">
          <w:rPr>
            <w:rFonts w:cstheme="minorHAnsi"/>
          </w:rPr>
          <w:t xml:space="preserve"> </w:t>
        </w:r>
      </w:ins>
      <w:del w:id="206" w:author="aguthals" w:date="2013-02-21T16:35:00Z">
        <w:r w:rsidRPr="0071092D" w:rsidDel="00187DFD">
          <w:rPr>
            <w:rFonts w:cstheme="minorHAnsi"/>
          </w:rPr>
          <w:delText xml:space="preserve">residues </w:delText>
        </w:r>
      </w:del>
      <w:r w:rsidRPr="0071092D">
        <w:rPr>
          <w:rFonts w:cstheme="minorHAnsi"/>
        </w:rPr>
        <w:t>17-24</w:t>
      </w:r>
      <w:r>
        <w:rPr>
          <w:rFonts w:cstheme="minorHAnsi"/>
        </w:rPr>
        <w:t xml:space="preserve">), and known </w:t>
      </w:r>
      <w:r w:rsidRPr="0071092D">
        <w:t xml:space="preserve">N-linked glycosylation at </w:t>
      </w:r>
      <w:del w:id="207" w:author="aguthals" w:date="2013-02-21T16:36:00Z">
        <w:r w:rsidRPr="0071092D" w:rsidDel="00187DFD">
          <w:delText xml:space="preserve">residue </w:delText>
        </w:r>
      </w:del>
      <w:ins w:id="208" w:author="aguthals" w:date="2013-02-21T16:36:00Z">
        <w:r w:rsidR="00187DFD">
          <w:t>amino acid</w:t>
        </w:r>
        <w:r w:rsidR="00187DFD" w:rsidRPr="0071092D">
          <w:t xml:space="preserve"> </w:t>
        </w:r>
      </w:ins>
      <w:r w:rsidRPr="0071092D">
        <w:t xml:space="preserve">69. </w:t>
      </w:r>
      <w:proofErr w:type="spellStart"/>
      <w:r>
        <w:rPr>
          <w:rFonts w:cstheme="minorHAnsi"/>
        </w:rPr>
        <w:t>Aprotinin</w:t>
      </w:r>
      <w:proofErr w:type="spellEnd"/>
      <w:r>
        <w:rPr>
          <w:rFonts w:cstheme="minorHAnsi"/>
        </w:rPr>
        <w:t xml:space="preserve"> contains a signal peptide (</w:t>
      </w:r>
      <w:del w:id="209" w:author="aguthals" w:date="2013-02-21T16:36:00Z">
        <w:r w:rsidDel="00187DFD">
          <w:rPr>
            <w:rFonts w:cstheme="minorHAnsi"/>
          </w:rPr>
          <w:delText xml:space="preserve">residues </w:delText>
        </w:r>
      </w:del>
      <w:ins w:id="210" w:author="aguthals" w:date="2013-02-21T16:36:00Z">
        <w:r w:rsidR="00187DFD">
          <w:rPr>
            <w:rFonts w:cstheme="minorHAnsi"/>
          </w:rPr>
          <w:t xml:space="preserve">amino </w:t>
        </w:r>
        <w:r w:rsidR="00187DFD">
          <w:rPr>
            <w:rFonts w:cstheme="minorHAnsi"/>
          </w:rPr>
          <w:lastRenderedPageBreak/>
          <w:t xml:space="preserve">acids </w:t>
        </w:r>
      </w:ins>
      <w:r>
        <w:rPr>
          <w:rFonts w:cstheme="minorHAnsi"/>
        </w:rPr>
        <w:t>1-21),</w:t>
      </w:r>
      <w:r w:rsidRPr="0071092D">
        <w:rPr>
          <w:rFonts w:cstheme="minorHAnsi"/>
        </w:rPr>
        <w:t xml:space="preserve"> </w:t>
      </w:r>
      <w:r>
        <w:rPr>
          <w:rFonts w:cstheme="minorHAnsi"/>
        </w:rPr>
        <w:t xml:space="preserve">and </w:t>
      </w:r>
      <w:proofErr w:type="spellStart"/>
      <w:r>
        <w:rPr>
          <w:rFonts w:cstheme="minorHAnsi"/>
        </w:rPr>
        <w:t>propeptides</w:t>
      </w:r>
      <w:proofErr w:type="spellEnd"/>
      <w:r>
        <w:rPr>
          <w:rFonts w:cstheme="minorHAnsi"/>
        </w:rPr>
        <w:t xml:space="preserve"> (</w:t>
      </w:r>
      <w:ins w:id="211" w:author="aguthals" w:date="2013-02-21T16:35:00Z">
        <w:r w:rsidR="00187DFD">
          <w:rPr>
            <w:rFonts w:cstheme="minorHAnsi"/>
          </w:rPr>
          <w:t>amino acids</w:t>
        </w:r>
        <w:r w:rsidR="00187DFD" w:rsidRPr="0071092D" w:rsidDel="00187DFD">
          <w:rPr>
            <w:rFonts w:cstheme="minorHAnsi"/>
          </w:rPr>
          <w:t xml:space="preserve"> </w:t>
        </w:r>
      </w:ins>
      <w:del w:id="212" w:author="aguthals" w:date="2013-02-21T16:35:00Z">
        <w:r w:rsidRPr="0071092D" w:rsidDel="00187DFD">
          <w:rPr>
            <w:rFonts w:cstheme="minorHAnsi"/>
          </w:rPr>
          <w:delText xml:space="preserve">residues </w:delText>
        </w:r>
      </w:del>
      <w:r>
        <w:rPr>
          <w:rFonts w:cstheme="minorHAnsi"/>
        </w:rPr>
        <w:t>22-35 and 94-100). Peroxidase</w:t>
      </w:r>
      <w:r>
        <w:t xml:space="preserve"> </w:t>
      </w:r>
      <w:r>
        <w:rPr>
          <w:rFonts w:cstheme="minorHAnsi"/>
        </w:rPr>
        <w:t>contains a signal peptide (</w:t>
      </w:r>
      <w:ins w:id="213" w:author="aguthals" w:date="2013-02-21T16:35:00Z">
        <w:r w:rsidR="00187DFD">
          <w:rPr>
            <w:rFonts w:cstheme="minorHAnsi"/>
          </w:rPr>
          <w:t>amino acids</w:t>
        </w:r>
        <w:r w:rsidR="00187DFD" w:rsidDel="00187DFD">
          <w:rPr>
            <w:rFonts w:cstheme="minorHAnsi"/>
          </w:rPr>
          <w:t xml:space="preserve"> </w:t>
        </w:r>
      </w:ins>
      <w:del w:id="214" w:author="aguthals" w:date="2013-02-21T16:35:00Z">
        <w:r w:rsidDel="00187DFD">
          <w:rPr>
            <w:rFonts w:cstheme="minorHAnsi"/>
          </w:rPr>
          <w:delText xml:space="preserve">residues </w:delText>
        </w:r>
      </w:del>
      <w:r>
        <w:rPr>
          <w:rFonts w:cstheme="minorHAnsi"/>
        </w:rPr>
        <w:t>1-30),</w:t>
      </w:r>
      <w:r w:rsidRPr="0071092D">
        <w:rPr>
          <w:rFonts w:cstheme="minorHAnsi"/>
        </w:rPr>
        <w:t xml:space="preserve"> </w:t>
      </w:r>
      <w:r>
        <w:rPr>
          <w:rFonts w:cstheme="minorHAnsi"/>
        </w:rPr>
        <w:t xml:space="preserve">a </w:t>
      </w:r>
      <w:proofErr w:type="spellStart"/>
      <w:r>
        <w:rPr>
          <w:rFonts w:cstheme="minorHAnsi"/>
        </w:rPr>
        <w:t>propeptide</w:t>
      </w:r>
      <w:proofErr w:type="spellEnd"/>
      <w:r>
        <w:rPr>
          <w:rFonts w:cstheme="minorHAnsi"/>
        </w:rPr>
        <w:t xml:space="preserve"> (</w:t>
      </w:r>
      <w:ins w:id="215" w:author="aguthals" w:date="2013-02-21T16:35:00Z">
        <w:r w:rsidR="00187DFD">
          <w:rPr>
            <w:rFonts w:cstheme="minorHAnsi"/>
          </w:rPr>
          <w:t>amino acids</w:t>
        </w:r>
        <w:r w:rsidR="00187DFD" w:rsidRPr="0071092D" w:rsidDel="00187DFD">
          <w:rPr>
            <w:rFonts w:cstheme="minorHAnsi"/>
          </w:rPr>
          <w:t xml:space="preserve"> </w:t>
        </w:r>
      </w:ins>
      <w:del w:id="216" w:author="aguthals" w:date="2013-02-21T16:35:00Z">
        <w:r w:rsidRPr="0071092D" w:rsidDel="00187DFD">
          <w:rPr>
            <w:rFonts w:cstheme="minorHAnsi"/>
          </w:rPr>
          <w:delText xml:space="preserve">residues </w:delText>
        </w:r>
      </w:del>
      <w:r>
        <w:rPr>
          <w:rFonts w:cstheme="minorHAnsi"/>
        </w:rPr>
        <w:t xml:space="preserve">339-353), and known </w:t>
      </w:r>
      <w:r w:rsidRPr="0071092D">
        <w:t xml:space="preserve">N-linked </w:t>
      </w:r>
      <w:r>
        <w:rPr>
          <w:rFonts w:cstheme="minorHAnsi"/>
        </w:rPr>
        <w:t>glycosylation sites at (</w:t>
      </w:r>
      <w:ins w:id="217" w:author="aguthals" w:date="2013-02-21T16:35:00Z">
        <w:r w:rsidR="00187DFD">
          <w:rPr>
            <w:rFonts w:cstheme="minorHAnsi"/>
          </w:rPr>
          <w:t>amino acids</w:t>
        </w:r>
        <w:r w:rsidR="00187DFD" w:rsidDel="00187DFD">
          <w:rPr>
            <w:rFonts w:cstheme="minorHAnsi"/>
          </w:rPr>
          <w:t xml:space="preserve"> </w:t>
        </w:r>
      </w:ins>
      <w:del w:id="218" w:author="aguthals" w:date="2013-02-21T16:35:00Z">
        <w:r w:rsidDel="00187DFD">
          <w:rPr>
            <w:rFonts w:cstheme="minorHAnsi"/>
          </w:rPr>
          <w:delText xml:space="preserve">residues </w:delText>
        </w:r>
      </w:del>
      <w:r>
        <w:rPr>
          <w:rFonts w:cstheme="minorHAnsi"/>
        </w:rPr>
        <w:t xml:space="preserve">43, 87, 188, 216, 228, 244, 285, and 298). </w:t>
      </w:r>
      <w:r w:rsidRPr="00DF35EB">
        <w:rPr>
          <w:rFonts w:cstheme="minorHAnsi"/>
        </w:rPr>
        <w:t>The</w:t>
      </w:r>
      <w:r>
        <w:rPr>
          <w:rFonts w:cstheme="minorHAnsi"/>
        </w:rPr>
        <w:t xml:space="preserve"> </w:t>
      </w:r>
      <w:r w:rsidRPr="00DF35EB">
        <w:rPr>
          <w:rFonts w:cstheme="minorHAnsi"/>
        </w:rPr>
        <w:t xml:space="preserve">sugar micro-heterogeneity at </w:t>
      </w:r>
      <w:r w:rsidRPr="0071092D">
        <w:t xml:space="preserve">N-linked </w:t>
      </w:r>
      <w:r>
        <w:rPr>
          <w:rFonts w:cstheme="minorHAnsi"/>
        </w:rPr>
        <w:t xml:space="preserve">glycosylation sites will tend to </w:t>
      </w:r>
      <w:r w:rsidRPr="00DF35EB">
        <w:rPr>
          <w:rFonts w:cstheme="minorHAnsi"/>
        </w:rPr>
        <w:t xml:space="preserve">render any individual </w:t>
      </w:r>
      <w:proofErr w:type="spellStart"/>
      <w:r w:rsidRPr="00DF35EB">
        <w:rPr>
          <w:rFonts w:cstheme="minorHAnsi"/>
        </w:rPr>
        <w:t>proteolytically</w:t>
      </w:r>
      <w:proofErr w:type="spellEnd"/>
      <w:r w:rsidRPr="00DF35EB">
        <w:rPr>
          <w:rFonts w:cstheme="minorHAnsi"/>
        </w:rPr>
        <w:t>-generated peptide containing</w:t>
      </w:r>
      <w:r>
        <w:rPr>
          <w:rFonts w:cstheme="minorHAnsi"/>
        </w:rPr>
        <w:t xml:space="preserve"> </w:t>
      </w:r>
      <w:r w:rsidRPr="00DF35EB">
        <w:rPr>
          <w:rFonts w:cstheme="minorHAnsi"/>
        </w:rPr>
        <w:t xml:space="preserve">that </w:t>
      </w:r>
      <w:ins w:id="219" w:author="aguthals" w:date="2013-02-21T16:35:00Z">
        <w:r w:rsidR="00187DFD">
          <w:rPr>
            <w:rFonts w:cstheme="minorHAnsi"/>
          </w:rPr>
          <w:t xml:space="preserve">amino acid </w:t>
        </w:r>
      </w:ins>
      <w:del w:id="220" w:author="aguthals" w:date="2013-02-21T16:35:00Z">
        <w:r w:rsidRPr="00DF35EB" w:rsidDel="00187DFD">
          <w:rPr>
            <w:rFonts w:cstheme="minorHAnsi"/>
          </w:rPr>
          <w:delText xml:space="preserve">residue </w:delText>
        </w:r>
      </w:del>
      <w:r w:rsidRPr="00DF35EB">
        <w:rPr>
          <w:rFonts w:cstheme="minorHAnsi"/>
        </w:rPr>
        <w:t>much less concentrated in the digestion</w:t>
      </w:r>
      <w:r>
        <w:rPr>
          <w:rFonts w:cstheme="minorHAnsi"/>
        </w:rPr>
        <w:t xml:space="preserve"> </w:t>
      </w:r>
      <w:r w:rsidRPr="00DF35EB">
        <w:rPr>
          <w:rFonts w:cstheme="minorHAnsi"/>
        </w:rPr>
        <w:t>mixture, and if subjected to MS/MS much less likely to yield</w:t>
      </w:r>
      <w:r>
        <w:rPr>
          <w:rFonts w:cstheme="minorHAnsi"/>
        </w:rPr>
        <w:t xml:space="preserve"> </w:t>
      </w:r>
      <w:r w:rsidRPr="00DF35EB">
        <w:rPr>
          <w:rFonts w:cstheme="minorHAnsi"/>
        </w:rPr>
        <w:t>interpretable fragmentation</w:t>
      </w:r>
      <w:r>
        <w:rPr>
          <w:rFonts w:cstheme="minorHAnsi"/>
        </w:rPr>
        <w:t xml:space="preserve">. These modifications, along with incomplete peptide sampling by the instrument, likely </w:t>
      </w:r>
      <w:r w:rsidR="005258F2">
        <w:rPr>
          <w:rFonts w:cstheme="minorHAnsi"/>
        </w:rPr>
        <w:t>explain</w:t>
      </w:r>
      <w:r>
        <w:rPr>
          <w:rFonts w:cstheme="minorHAnsi"/>
        </w:rPr>
        <w:t xml:space="preserve"> why </w:t>
      </w:r>
      <w:r>
        <w:t>12% of protein sequences were not covered by database search</w:t>
      </w:r>
      <w:r w:rsidR="003F236A">
        <w:rPr>
          <w:rFonts w:cstheme="minorHAnsi"/>
        </w:rPr>
        <w:t>. R</w:t>
      </w:r>
      <w:r>
        <w:t xml:space="preserve">emaining losses of coverage from </w:t>
      </w:r>
      <w:r w:rsidRPr="00673043">
        <w:rPr>
          <w:i/>
        </w:rPr>
        <w:t>de novo</w:t>
      </w:r>
      <w:r>
        <w:t xml:space="preserve"> sequencing</w:t>
      </w:r>
      <w:r w:rsidR="003F236A">
        <w:t xml:space="preserve"> </w:t>
      </w:r>
      <w:r>
        <w:t>can be attributed to lack of spectra from overlapping peptides with sufficient fragmentation.</w:t>
      </w:r>
    </w:p>
    <w:p w:rsidR="008D4223" w:rsidRDefault="008D4223" w:rsidP="008D4223">
      <w:pPr>
        <w:pStyle w:val="Heading1"/>
      </w:pPr>
      <w:r>
        <w:t>Conclusions</w:t>
      </w:r>
    </w:p>
    <w:p w:rsidR="006F5DF0" w:rsidRDefault="00E67A83" w:rsidP="00E67A83">
      <w:pPr>
        <w:pStyle w:val="TAMainText"/>
        <w:ind w:firstLine="0"/>
      </w:pPr>
      <w:r>
        <w:t xml:space="preserve">Multi-spectrum acquisition of high resolution CID, HCD, and ETD coupled with the proposed improvements to Meta-SPS enable near full-length automated </w:t>
      </w:r>
      <w:r w:rsidRPr="00714FD0">
        <w:rPr>
          <w:i/>
        </w:rPr>
        <w:t>de novo</w:t>
      </w:r>
      <w:r>
        <w:t xml:space="preserve"> sequencing of simple protein mixtures at 99% sequencing accuracy. To the best of our knowledge, these are the longest and most </w:t>
      </w:r>
      <w:r w:rsidR="00064FDD">
        <w:t xml:space="preserve">accurate </w:t>
      </w:r>
      <w:r w:rsidRPr="00714FD0">
        <w:rPr>
          <w:i/>
        </w:rPr>
        <w:t>de novo</w:t>
      </w:r>
      <w:r>
        <w:t xml:space="preserve"> sequences ever reported by an automated approach. Although this approach still falls short of fully reconstructing a complete protein, the average sequence length was greater than 60 AA long and approached 200 AA at the maximum, which should potentially enable automated sequencing of small proteins such as venom toxins</w:t>
      </w:r>
      <w:r>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"id" : "ITEM-2", "itemData" : { "DOI" : "10.1021/pr300312h", "abstract" : "De novo peptide sequencing by mass spectrometry (MS) can determine the amino acid sequence of an unknown peptide without reference to a protein database. MS-based de novo sequencing assumes special importance in focused studies of families of biologically active peptides and proteins, such as hormones, toxins, and antibodies, for which amino acid sequences may be difficult to obtain through genomic methods. These protein families often exhibit sequence homology or characteristic amino acid content; yet, current de novo sequencing approaches do not take advantage of this prior knowledge and, hence, search an unnecessarily large space of possible sequences. Here, we describe an algorithm for de novo sequencing that incorporates sequence constraints into the core graph algorithm and thereby reduces the search space by many orders of magnitude. We demonstrate our algorithm in a study of cysteine-rich toxins from two cone snail species (Conus textile and Conus stercusmuscarum) and report 13 de novo and about 60 total toxins.", "author" : [ { "dropping-particle" : "", "family" : "Bhatia", "given" : "Swapnil", "non-dropping-particle" : "", "parse-names" : false, "suffix" : "" }, { "dropping-particle" : "", "family" : "Kil", "given" : "Yong J", "non-dropping-particle" : "", "parse-names" : false, "suffix" : "" }, { "dropping-particle" : "", "family" : "Ueberheide", "given" : "Beatrix", "non-dropping-particle" : "", "parse-names" : false, "suffix" : "" }, { "dropping-particle" : "", "family" : "Chait", "given" : "Brian T", "non-dropping-particle" : "", "parse-names" : false, "suffix" : "" }, { "dropping-particle" : "", "family" : "Tayo", "given" : "Lemmuel", "non-dropping-particle" : "", "parse-names" : false, "suffix" : "" }, { "dropping-particle" : "", "family" : "Cruz", "given" : "Lourdes", "non-dropping-particle" : "", "parse-names" : false, "suffix" : "" }, { "dropping-particle" : "", "family" : "Lu", "given" : "Bingwen", "non-dropping-particle" : "", "parse-names" : false, "suffix" : "" }, { "dropping-particle" : "", "family" : "Yates", "given" : "John R", "non-dropping-particle" : "", "parse-names" : false, "suffix" : "" }, { "dropping-particle" : "", "family" : "Bern", "given" : "Marshall", "non-dropping-particle" : "", "parse-names" : false, "suffix" : "" } ], "container-title" : "Journal of Proteome Research", "id" : "ITEM-2", "issue" : "8", "issued" : { "date-parts" : [ [ "2012", "8", "3" ] ] }, "page" : "4191-200", "title" : "Constrained de novo sequencing of conotoxins.", "type" : "article-journal", "volume" : "11" }, "uris" : [ "http://www.mendeley.com/documents/?uuid=74033633-fa33-4793-a551-590c6dc64635" ] } ], "mendeley" : { "previouslyFormattedCitation" : "&lt;sup&gt;21,44&lt;/sup&gt;" }, "properties" : { "noteIndex" : 0 }, "schema" : "https://github.com/citation-style-language/schema/raw/master/csl-citation.json" }</w:instrText>
      </w:r>
      <w:r>
        <w:fldChar w:fldCharType="separate"/>
      </w:r>
      <w:r w:rsidR="00FB599D" w:rsidRPr="00FB599D">
        <w:rPr>
          <w:noProof/>
          <w:vertAlign w:val="superscript"/>
        </w:rPr>
        <w:t>21,44</w:t>
      </w:r>
      <w:r>
        <w:fldChar w:fldCharType="end"/>
      </w:r>
      <w:r>
        <w:t xml:space="preserve"> and the variable CDR regions of monoclonal antibodies</w:t>
      </w:r>
      <w:r>
        <w:fldChar w:fldCharType="begin" w:fldLock="1"/>
      </w:r>
      <w:r w:rsidR="00FB599D">
        <w:instrText>ADDIN CSL_CITATION { "citationItems" : [ { "id" : "ITEM-1", "itemData" : { "DOI" : "10.1038/nbt1208-1336", "author" : [ { "dropping-particle" : "", "family" : "Bandeira", "given" : "Nuno", "non-dropping-particle" : "", "parse-names" : false, "suffix" : "" }, { "dropping-particle" : "", "family" : "Pham", "given" : "Victoria", "non-dropping-particle" : "", "parse-names" : false, "suffix" : "" }, { "dropping-particle" : "", "family" : "Pevzner", "given" : "Pavel", "non-dropping-particle" : "", "parse-names" : false, "suffix" : "" }, { "dropping-particle" : "", "family" : "Arnott", "given" : "David", "non-dropping-particle" : "", "parse-names" : false, "suffix" : "" }, { "dropping-particle" : "", "family" : "Lill", "given" : "Jennie R", "non-dropping-particle" : "", "parse-names" : false, "suffix" : "" } ], "container-title" : "Nature Biotechnology", "id" : "ITEM-1", "issue" : "12", "issued" : { "date-parts" : [ [ "2008" ] ] }, "page" : "1336-1338", "title" : "Automated de novo protein sequencing of monoclonal antibodies", "type" : "article-journal", "volume" : "26" }, "uris" : [ "http://www.mendeley.com/documents/?uuid=c09d59a4-a513-48e9-bc38-3bcf6f1a6393" ] }, { "id" : "ITEM-2", "itemData" : { "DOI" : "10.1074/mcp.M900504-MCP200", "abstract" : "Database search algorithms are the primary workhorses for the identification of tandem mass spectra. However, these methods are limited to the identification of spectra for which peptides are present in the database, preventing the identification of peptides from mutated or alternatively spliced sequences. A variety of methods has been developed to search a spectrum against a sequence allowing for variations. Some tools determine the sequence of the homologous protein in the related species but do not report the peptide in the target organism. Other tools consider variations, including modifications and mutations, in reconstructing the target sequence. However, these tools will not work if the template (homologous peptide) is missing in the database, and they do not attempt to reconstruct the entire protein target sequence. De novo identification of peptide sequences is another possibility, because it does not require a protein database. However, the lack of database reduces the accuracy. We present a novel proteogenomic approach, GenoMS, that draws on the strengths of database and de novo peptide identification methods. Protein sequence templates (i.e. proteins or genomic sequences that are similar to the target protein) are identified using the database search tool InsPecT. The templates are then used to recruit, align, and de novo sequence regions of the target protein that have diverged from the database or are missing. We used GenoMS to reconstruct the full sequence of an antibody by using spectra acquired from multiple digests using different proteases. Antibodies are a prime example of proteins that confound standard database identification techniques. The mature antibody genes result from large-scale genome rearrangements with flexible fusion boundaries and somatic hypermutation. Using GenoMS we automatically reconstruct the complete sequences of two immunoglobulin chains with accuracy greater than 98% using a diverged protein database. Using the genome as the template, we achieve accuracy exceeding 97%.", "author" : [ { "dropping-particle" : "", "family" : "Castellana", "given" : "Natalie E", "non-dropping-particle" : "", "parse-names" : false, "suffix" : "" }, { "dropping-particle" : "", "family" : "Pham", "given" : "Victoria", "non-dropping-particle" : "", "parse-names" : false, "suffix" : "" }, { "dropping-particle" : "", "family" : "Arnott", "given" : "David", "non-dropping-particle" : "", "parse-names" : false, "suffix" : "" }, { "dropping-particle" : "", "family" : "Lill", "given" : "Jennie R", "non-dropping-particle" : "", "parse-names" : false, "suffix" : "" }, { "dropping-particle" : "", "family" : "Bafna", "given" : "Vineet", "non-dropping-particle" : "", "parse-names" : false, "suffix" : "" } ], "container-title" : "Molecular &amp; Cellular Proteomics", "id" : "ITEM-2", "issue" : "6", "issued" : { "date-parts" : [ [ "2010", "6" ] ] }, "page" : "1260-70", "title" : "Template proteogenomics: sequencing whole proteins using an imperfect database.", "type" : "article-journal", "volume" : "9" }, "uris" : [ "http://www.mendeley.com/documents/?uuid=d0bb2f07-4314-4e0b-b60d-8dc718a99670" ] }, { "id" : "ITEM-3", "itemData" : { "DOI" : "10.1002/pmic.201000487", "abstract" : "A mouse hybridoma antibody directed against a member of the tumour necrosis factor (TNF)-superfamily, lymphotoxin-alpha (LT-\u03b1), was isolated from stored mouse ascites and purified to homogeneity. After more than a decade of storage the genetic material was not available for cloning; however, biochemical assays with the ascites showed this antibody against LT-\u03b1 (LT-3F12) to be a preclinical candidate for the treatment of several inflammatory pathologies. We have successfully rescued the LT-3F12 antibody by performing MS analysis, primary amino acid sequence determination by template proteogenomics, and synthesis of the corresponding recombinant DNA by reverse engineering. The resurrected antibody was expressed, purified and shown to demonstrate the desired specificity and binding properties in a panel of immuno-biochemical tests. The work described herein demonstrates the powerful combination of high-throughput informatic proteomic de novo sequencing with reverse engineering to reestablish monoclonal antibody-expressing cells from archived protein sample, exemplifying the development of novel therapeutics from cryptic protein sources.", "author" : [ { "dropping-particle" : "", "family" : "Castellana", "given" : "Natalie E", "non-dropping-particle" : "", "parse-names" : false, "suffix" : "" }, { "dropping-particle" : "", "family" : "McCutcheon", "given" : "Krista", "non-dropping-particle" : "", "parse-names" : false, "suffix" : "" }, { "dropping-particle" : "", "family" : "Pham", "given" : "Victoria C", "non-dropping-particle" : "", "parse-names" : false, "suffix" : "" }, { "dropping-particle" : "", "family" : "Harden", "given" : "Kristin", "non-dropping-particle" : "", "parse-names" : false, "suffix" : "" }, { "dropping-particle" : "", "family" : "Nguyen", "given" : "Allen", "non-dropping-particle" : "", "parse-names" : false, "suffix" : "" }, { "dropping-particle" : "", "family" : "Young", "given" : "Judy", "non-dropping-particle" : "", "parse-names" : false, "suffix" : "" }, { "dropping-particle" : "", "family" : "Adams", "given" : "Camellia", "non-dropping-particle" : "", "parse-names" : false, "suffix" : "" }, { "dropping-particle" : "", "family" : "Schroeder", "given" : "Kurt", "non-dropping-particle" : "", "parse-names" : false, "suffix" : "" }, { "dropping-particle" : "", "family" : "Arnott", "given" : "David", "non-dropping-particle" : "", "parse-names" : false, "suffix" : "" }, { "dropping-particle" : "", "family" : "Bafna", "given" : "Vineet", "non-dropping-particle" : "", "parse-names" : false, "suffix" : "" }, { "dropping-particle" : "", "family" : "Grogan", "given" : "Jane L", "non-dropping-particle" : "", "parse-names" : false, "suffix" : "" }, { "dropping-particle" : "", "family" : "Lill", "given" : "Jennie R", "non-dropping-particle" : "", "parse-names" : false, "suffix" : "" } ], "container-title" : "Proteomics", "id" : "ITEM-3", "issue" : "3", "issued" : { "date-parts" : [ [ "2011" ] ] }, "page" : "395-405", "publisher" : "J.H. Parker", "title" : "Resurrection of a clinical antibody: template proteogenomic de novo proteomic sequencing and reverse engineering of an anti-lymphotoxin-\u03b1 antibody.", "type" : "article-journal", "volume" : "11" }, "uris" : [ "http://www.mendeley.com/documents/?uuid=8f9e0df9-af60-4b58-a792-70357ecb2bb7" ] } ], "mendeley" : { "previouslyFormattedCitation" : "&lt;sup&gt;23,24,45&lt;/sup&gt;" }, "properties" : { "noteIndex" : 0 }, "schema" : "https://github.com/citation-style-language/schema/raw/master/csl-citation.json" }</w:instrText>
      </w:r>
      <w:r>
        <w:fldChar w:fldCharType="separate"/>
      </w:r>
      <w:r w:rsidR="00FB599D" w:rsidRPr="00FB599D">
        <w:rPr>
          <w:noProof/>
          <w:vertAlign w:val="superscript"/>
        </w:rPr>
        <w:t>23,24,45</w:t>
      </w:r>
      <w:r>
        <w:fldChar w:fldCharType="end"/>
      </w:r>
      <w:r>
        <w:t>.</w:t>
      </w:r>
    </w:p>
    <w:p w:rsidR="00987C77" w:rsidRDefault="00987C77" w:rsidP="00962990">
      <w:pPr>
        <w:pStyle w:val="TAMainText"/>
        <w:ind w:firstLine="360"/>
      </w:pPr>
      <w:r>
        <w:t xml:space="preserve">Related </w:t>
      </w:r>
      <w:r w:rsidR="00962990">
        <w:t>methods</w:t>
      </w:r>
      <w:r w:rsidR="00F44968">
        <w:t xml:space="preserve"> for</w:t>
      </w:r>
      <w:r>
        <w:t xml:space="preserve"> </w:t>
      </w:r>
      <w:r w:rsidRPr="00962990">
        <w:rPr>
          <w:i/>
        </w:rPr>
        <w:t>de novo</w:t>
      </w:r>
      <w:r>
        <w:t xml:space="preserve"> sequencing with complementary fragmentation methods</w:t>
      </w:r>
      <w:r w:rsidR="00962990">
        <w:t xml:space="preserve"> do not consider spectra from overlapping peptides, which limits sequencing length (&lt;10 AA on average), accuracy (&lt; 95%), and coverage (&lt;70%) </w:t>
      </w:r>
      <w:r w:rsidR="00962990">
        <w:fldChar w:fldCharType="begin" w:fldLock="1"/>
      </w:r>
      <w:r w:rsidR="00FB599D">
        <w:instrText>ADDIN CSL_CITATION { "citationItems" : [ { "id" : "ITEM-1", "itemData" : { "DOI" : "10.1089/cmb.2009.0122", "ISBN" : "1066527715578666", "abstract" : "We report on a new algorithm for combining the information from several mass spectra of the same peptide. The algorithm automatically learns peptide fragmentation patterns, so that it can handle spectra from any instrument and fragmentation technique. We demonstrate the utility of the algorithm, and the power of multiple spectra, by showing that combining pairs of spectra (one CID and one ETD) greatly improves de novo sequencing success rates.", "author" : [ { "dropping-particle" : "", "family" : "Datta", "given" : "Ritendra", "non-dropping-particle" : "", "parse-names" : false, "suffix" : "" }, { "dropping-particle" : "", "family" : "Bern", "given" : "Marshall", "non-dropping-particle" : "", "parse-names" : false, "suffix" : "" } ], "container-title" : "Journal of Computational Biology", "id" : "ITEM-1", "issue" : "8", "issued" : { "date-parts" : [ [ "2009" ] ] }, "page" : "1169-82", "publisher" : "Mary Ann Liebert, Inc. 140 Huguenot Street, 3rd Floor New Rochelle, NY 10801 USA", "title" : "Spectrum Fusion: Using Multiple Mass Spectra for De Novo Peptide Sequencing", "type" : "article-journal", "volume" : "16" }, "uris" : [ "http://www.mendeley.com/documents/?uuid=d257178c-1170-42a3-8881-090f87b7d5d5" ] }, { "id" : "ITEM-2", "itemData" : { "author" : [ { "dropping-particle" : "", "family" : "Savitski", "given" : "M M", "non-dropping-particle" : "", "parse-names" : false, "suffix" : "" }, { "dropping-particle" : "", "family" : "Nielsen", "given" : "M L", "non-dropping-particle" : "", "parse-names" : false, "suffix" : "" }, { "dropping-particle" : "", "family" : "Kjeldsen", "given" : "F", "non-dropping-particle" : "", "parse-names" : false, "suffix" : "" }, { "dropping-particle" : "", "family" : "Zubarev", "given" : "R A", "non-dropping-particle" : "", "parse-names" : false, "suffix" : "" } ], "container-title" : "Journal of Proteome Research", "id" : "ITEM-2", "issue" : "6", "issued" : { "date-parts" : [ [ "2005" ] ] }, "page" : "2348\u20132354", "title" : "Proteomics-grade de novo sequencing approach", "type" : "article-journal", "volume" : "4" }, "uris" : [ "http://www.mendeley.com/documents/?uuid=fa6700e4-91ba-4995-ba03-5b2d543ff985" ] } ], "mendeley" : { "previouslyFormattedCitation" : "&lt;sup&gt;31,32&lt;/sup&gt;" }, "properties" : { "noteIndex" : 0 }, "schema" : "https://github.com/citation-style-language/schema/raw/master/csl-citation.json" }</w:instrText>
      </w:r>
      <w:r w:rsidR="00962990">
        <w:fldChar w:fldCharType="separate"/>
      </w:r>
      <w:r w:rsidR="00FB599D" w:rsidRPr="00FB599D">
        <w:rPr>
          <w:noProof/>
          <w:vertAlign w:val="superscript"/>
        </w:rPr>
        <w:t>31,32</w:t>
      </w:r>
      <w:r w:rsidR="00962990">
        <w:fldChar w:fldCharType="end"/>
      </w:r>
      <w:r w:rsidR="00962990">
        <w:t xml:space="preserve">. Still, </w:t>
      </w:r>
      <w:r w:rsidR="00064FDD">
        <w:t>results could possibly improve</w:t>
      </w:r>
      <w:r w:rsidR="00962990">
        <w:t xml:space="preserve"> </w:t>
      </w:r>
      <w:r w:rsidR="00962990">
        <w:lastRenderedPageBreak/>
        <w:t xml:space="preserve">from </w:t>
      </w:r>
      <w:r w:rsidR="00064FDD">
        <w:t xml:space="preserve">devising </w:t>
      </w:r>
      <w:r w:rsidR="00962990">
        <w:t xml:space="preserve">more robust probabilistic </w:t>
      </w:r>
      <w:r w:rsidR="00364AAB">
        <w:t xml:space="preserve">scoring functions </w:t>
      </w:r>
      <w:r w:rsidR="00962990">
        <w:t>f</w:t>
      </w:r>
      <w:r w:rsidR="00364AAB">
        <w:t>or</w:t>
      </w:r>
      <w:r w:rsidR="00962990">
        <w:t xml:space="preserve"> paired CID/ETD and HCD/ETD</w:t>
      </w:r>
      <w:r w:rsidR="00F44968">
        <w:t xml:space="preserve"> MS/MS spectra than described here. </w:t>
      </w:r>
      <w:r w:rsidR="00064FDD">
        <w:t>Possible ways to do this include the</w:t>
      </w:r>
      <w:r w:rsidR="00F44968">
        <w:t xml:space="preserve"> Bayesian networks </w:t>
      </w:r>
      <w:r w:rsidR="00064FDD">
        <w:t xml:space="preserve">approach </w:t>
      </w:r>
      <w:r w:rsidR="00F44968">
        <w:t>in Spectrum Fusion</w:t>
      </w:r>
      <w:r w:rsidR="00F44968">
        <w:fldChar w:fldCharType="begin" w:fldLock="1"/>
      </w:r>
      <w:r w:rsidR="00FB599D">
        <w:instrText>ADDIN CSL_CITATION { "citationItems" : [ { "id" : "ITEM-1", "itemData" : { "DOI" : "10.1089/cmb.2009.0122", "ISBN" : "1066527715578666", "abstract" : "We report on a new algorithm for combining the information from several mass spectra of the same peptide. The algorithm automatically learns peptide fragmentation patterns, so that it can handle spectra from any instrument and fragmentation technique. We demonstrate the utility of the algorithm, and the power of multiple spectra, by showing that combining pairs of spectra (one CID and one ETD) greatly improves de novo sequencing success rates.", "author" : [ { "dropping-particle" : "", "family" : "Datta", "given" : "Ritendra", "non-dropping-particle" : "", "parse-names" : false, "suffix" : "" }, { "dropping-particle" : "", "family" : "Bern", "given" : "Marshall", "non-dropping-particle" : "", "parse-names" : false, "suffix" : "" } ], "container-title" : "Journal of Computational Biology", "id" : "ITEM-1", "issue" : "8", "issued" : { "date-parts" : [ [ "2009" ] ] }, "page" : "1169-82", "publisher" : "Mary Ann Liebert, Inc. 140 Huguenot Street, 3rd Floor New Rochelle, NY 10801 USA", "title" : "Spectrum Fusion: Using Multiple Mass Spectra for De Novo Peptide Sequencing", "type" : "article-journal", "volume" : "16" }, "uris" : [ "http://www.mendeley.com/documents/?uuid=d257178c-1170-42a3-8881-090f87b7d5d5" ] } ], "mendeley" : { "previouslyFormattedCitation" : "&lt;sup&gt;31&lt;/sup&gt;" }, "properties" : { "noteIndex" : 0 }, "schema" : "https://github.com/citation-style-language/schema/raw/master/csl-citation.json" }</w:instrText>
      </w:r>
      <w:r w:rsidR="00F44968">
        <w:fldChar w:fldCharType="separate"/>
      </w:r>
      <w:r w:rsidR="00FB599D" w:rsidRPr="00FB599D">
        <w:rPr>
          <w:noProof/>
          <w:vertAlign w:val="superscript"/>
        </w:rPr>
        <w:t>31</w:t>
      </w:r>
      <w:r w:rsidR="00F44968">
        <w:fldChar w:fldCharType="end"/>
      </w:r>
      <w:r w:rsidR="00F44968">
        <w:t xml:space="preserve"> </w:t>
      </w:r>
      <w:r w:rsidR="00064FDD">
        <w:t>or extensions of the</w:t>
      </w:r>
      <w:r w:rsidR="00364AAB">
        <w:t xml:space="preserve"> scoring functions </w:t>
      </w:r>
      <w:r w:rsidR="00064FDD">
        <w:t>used in popular</w:t>
      </w:r>
      <w:r w:rsidR="00364AAB">
        <w:t xml:space="preserve"> </w:t>
      </w:r>
      <w:r w:rsidR="00364AAB" w:rsidRPr="00364AAB">
        <w:rPr>
          <w:i/>
        </w:rPr>
        <w:t>de novo</w:t>
      </w:r>
      <w:r w:rsidR="00364AAB">
        <w:t xml:space="preserve"> tools like </w:t>
      </w:r>
      <w:proofErr w:type="spellStart"/>
      <w:r w:rsidR="00364AAB">
        <w:t>PepNovo</w:t>
      </w:r>
      <w:proofErr w:type="spellEnd"/>
      <w:r w:rsidR="00364AAB" w:rsidRPr="00364AAB">
        <w:rPr>
          <w:vertAlign w:val="superscript"/>
        </w:rPr>
        <w:t>+</w:t>
      </w:r>
      <w:r w:rsidR="00364AAB">
        <w:t xml:space="preserve"> and PEAKS.</w:t>
      </w:r>
    </w:p>
    <w:p w:rsidR="00E67A83" w:rsidRDefault="00E67A83" w:rsidP="00E67A83">
      <w:pPr>
        <w:pStyle w:val="TAMainText"/>
        <w:ind w:firstLine="360"/>
      </w:pPr>
      <w:r>
        <w:t xml:space="preserve">Although our high-resolution MS/MS acquisition enabled </w:t>
      </w:r>
      <w:r>
        <w:rPr>
          <w:rFonts w:cs="Times"/>
        </w:rPr>
        <w:t>±</w:t>
      </w:r>
      <w:r>
        <w:t xml:space="preserve">10 ppm peak tolerance, a fixed 0.04 Da tolerance was used because </w:t>
      </w:r>
      <w:proofErr w:type="spellStart"/>
      <w:r>
        <w:t>PepNovo</w:t>
      </w:r>
      <w:proofErr w:type="spellEnd"/>
      <w:r w:rsidRPr="00AB250A">
        <w:rPr>
          <w:vertAlign w:val="superscript"/>
        </w:rPr>
        <w:t>+</w:t>
      </w:r>
      <w:r>
        <w:t xml:space="preserve"> and SPS do not yet support ppm tolerance.</w:t>
      </w:r>
      <w:r w:rsidR="00064FDD">
        <w:t xml:space="preserve"> Allowing for</w:t>
      </w:r>
      <w:r>
        <w:t xml:space="preserve"> </w:t>
      </w:r>
      <w:r w:rsidR="00064FDD">
        <w:rPr>
          <w:rFonts w:cs="Times"/>
        </w:rPr>
        <w:t>±</w:t>
      </w:r>
      <w:r>
        <w:t>0.</w:t>
      </w:r>
      <w:r w:rsidR="00C12D7C">
        <w:t>0</w:t>
      </w:r>
      <w:r>
        <w:t>4 Da</w:t>
      </w:r>
      <w:r w:rsidR="00064FDD">
        <w:t xml:space="preserve"> mass errors</w:t>
      </w:r>
      <w:r>
        <w:t xml:space="preserve"> is equivalent to the diminishing mass error </w:t>
      </w:r>
      <w:del w:id="221" w:author="aguthals" w:date="2013-02-21T12:00:00Z">
        <w:r w:rsidDel="00A05098">
          <w:delText xml:space="preserve">range </w:delText>
        </w:r>
      </w:del>
      <w:ins w:id="222" w:author="aguthals" w:date="2013-02-21T12:00:00Z">
        <w:r w:rsidR="00A05098">
          <w:t xml:space="preserve">tolerance </w:t>
        </w:r>
      </w:ins>
      <w:r>
        <w:t xml:space="preserve">of 400-10 ppm over the increasing mass range of 100-4000 m/z. Implementing ppm tolerance in the Meta-SPS pipeline might allow for reduction </w:t>
      </w:r>
      <w:r w:rsidR="00064FDD">
        <w:t xml:space="preserve">alignment thresholds in SPS and </w:t>
      </w:r>
      <w:r w:rsidR="00D13B34">
        <w:t>Meta-SPS</w:t>
      </w:r>
      <w:r>
        <w:t xml:space="preserve">, as the probability of random </w:t>
      </w:r>
      <w:del w:id="223" w:author="aguthals" w:date="2013-02-21T12:01:00Z">
        <w:r w:rsidDel="00A05098">
          <w:delText xml:space="preserve">alignment </w:delText>
        </w:r>
      </w:del>
      <w:ins w:id="224" w:author="aguthals" w:date="2013-02-21T12:01:00Z">
        <w:r w:rsidR="00A05098">
          <w:t xml:space="preserve">high scoring matches </w:t>
        </w:r>
      </w:ins>
      <w:r>
        <w:t>between spectra from non-overlapping peptides diminishes with tighter mass tolerance. It would also enable resolving ambiguous interpretations of near isobaric masses (K-Q = 0.03638, K-GA = 0.03638, F-</w:t>
      </w:r>
      <w:proofErr w:type="spellStart"/>
      <w:r>
        <w:t>Mox</w:t>
      </w:r>
      <w:proofErr w:type="spellEnd"/>
      <w:r>
        <w:t xml:space="preserve"> = 0.0330, VS-W = 0.02113, and W-DA = 0.1526), which is a common limitation of proteomics mass spectrometry. Other ambiguities, such I/L interpretations, cannot be resolved by mass alone </w:t>
      </w:r>
      <w:r w:rsidR="00D13B34">
        <w:t>but may be resolved by</w:t>
      </w:r>
      <w:r>
        <w:t xml:space="preserve"> examination of </w:t>
      </w:r>
      <w:del w:id="225" w:author="aguthals" w:date="2013-02-21T16:35:00Z">
        <w:r w:rsidDel="00187DFD">
          <w:delText>residue</w:delText>
        </w:r>
      </w:del>
      <w:ins w:id="226" w:author="aguthals" w:date="2013-02-21T16:35:00Z">
        <w:r w:rsidR="00187DFD">
          <w:t>amino acid</w:t>
        </w:r>
      </w:ins>
      <w:r>
        <w:t>-specific fragmentation patterns</w:t>
      </w:r>
      <w:r>
        <w:fldChar w:fldCharType="begin" w:fldLock="1"/>
      </w:r>
      <w:r w:rsidR="00FB599D">
        <w:instrText>ADDIN CSL_CITATION { "citationItems" : [ { "id" : "ITEM-1", "itemData" : { "DOI" : "10.1021/pr200091v", "abstract" : "Distinctions between isobaric residues have been a major challenge in mass spectrometric peptide sequencing. Here, we propose a methodology for distinction among isobaric leucine, isoleucine, and hydroxyproline, a commonly found post-translationally modified amino acid with a nominal mass of 113 Da, through a combined electron transfer dissociation-collision-induced dissociation approach. While the absence of c and z() ions, corresponding to the Yyy-Xxx (Xxx = Leu, Ile, or Hyp) segment, is indicative of the presence of hydroxyproline, loss of isopropyl (\u0394m = 43 Da) or ethyl radicals (\u0394m = 29 Da), through collisional activation of z radical ions, are characteristic of leucine or isoleucine, respectively. Radical migration processes permit distinctions even in cases where the specific z() ions, corresponding to the Yyy-Leu or -Ile segments, are absent or of low intensity. This tandem mass spectrometric (MS(n)) method has been successfully implemented in a liquid chromatography-MS(n) platform to determine the identity of 23 different isobaric residues from a mixture of five different peptides. The approach is convenient for distinction of isobaric residues from any crude peptide mixture, typically encountered in natural peptide libraries or proteomic analysis.", "author" : [ { "dropping-particle" : "", "family" : "Gupta", "given" : "Kallol", "non-dropping-particle" : "", "parse-names" : false, "suffix" : "" }, { "dropping-particle" : "", "family" : "Kumar", "given" : "Mukesh", "non-dropping-particle" : "", "parse-names" : false, "suffix" : "" }, { "dropping-particle" : "", "family" : "Chandrashekara", "given" : "Krishnappa", "non-dropping-particle" : "", "parse-names" : false, "suffix" : "" }, { "dropping-particle" : "", "family" : "Krishnan", "given" : "Kozhalmannom S", "non-dropping-particle" : "", "parse-names" : false, "suffix" : "" }, { "dropping-particle" : "", "family" : "Balaram", "given" : "Padmanabhan", "non-dropping-particle" : "", "parse-names" : false, "suffix" : "" } ], "container-title" : "Journal of Proteome Research", "id" : "ITEM-1", "issue" : "2", "issued" : { "date-parts" : [ [ "2011" ] ] }, "page" : "515-22", "title" : "Combined Electron Transfer Dissociation-Collision-Induced Dissociation Fragmentation in the Mass Spectrometric Distinction of Leucine, Isoleucine, and Hydroxyproline Residues in Peptide Natural Products.", "type" : "article-journal", "volume" : "11" }, "uris" : [ "http://www.mendeley.com/documents/?uuid=f4761c97-a569-4305-943e-49bbbe872579" ] } ], "mendeley" : { "previouslyFormattedCitation" : "&lt;sup&gt;46&lt;/sup&gt;" }, "properties" : { "noteIndex" : 0 }, "schema" : "https://github.com/citation-style-language/schema/raw/master/csl-citation.json" }</w:instrText>
      </w:r>
      <w:r>
        <w:fldChar w:fldCharType="separate"/>
      </w:r>
      <w:r w:rsidR="00FB599D" w:rsidRPr="00FB599D">
        <w:rPr>
          <w:noProof/>
          <w:vertAlign w:val="superscript"/>
        </w:rPr>
        <w:t>46</w:t>
      </w:r>
      <w:r>
        <w:fldChar w:fldCharType="end"/>
      </w:r>
      <w:r w:rsidR="00D13B34">
        <w:t>.</w:t>
      </w:r>
    </w:p>
    <w:p w:rsidR="008D4223" w:rsidRPr="00564F99" w:rsidRDefault="00E67A83" w:rsidP="00E67A83">
      <w:pPr>
        <w:pStyle w:val="TAMainText"/>
        <w:ind w:firstLine="360"/>
      </w:pPr>
      <w:r>
        <w:t>This approach is</w:t>
      </w:r>
      <w:r w:rsidRPr="00E277CB">
        <w:t xml:space="preserve"> mainly limited by instrument peptide sampling bias as a result of </w:t>
      </w:r>
      <w:r w:rsidRPr="00E277CB">
        <w:rPr>
          <w:rStyle w:val="Emphasis"/>
          <w:i w:val="0"/>
        </w:rPr>
        <w:t xml:space="preserve">hydrophobicity, </w:t>
      </w:r>
      <w:proofErr w:type="spellStart"/>
      <w:r w:rsidRPr="00E277CB">
        <w:rPr>
          <w:rStyle w:val="Emphasis"/>
          <w:i w:val="0"/>
        </w:rPr>
        <w:t>ionizability</w:t>
      </w:r>
      <w:proofErr w:type="spellEnd"/>
      <w:r w:rsidRPr="00E277CB">
        <w:rPr>
          <w:rStyle w:val="Emphasis"/>
          <w:i w:val="0"/>
        </w:rPr>
        <w:t xml:space="preserve">, and locations of basic </w:t>
      </w:r>
      <w:del w:id="227" w:author="aguthals" w:date="2013-02-21T16:35:00Z">
        <w:r w:rsidRPr="00E277CB" w:rsidDel="00187DFD">
          <w:rPr>
            <w:rStyle w:val="Emphasis"/>
            <w:i w:val="0"/>
          </w:rPr>
          <w:delText>residues</w:delText>
        </w:r>
      </w:del>
      <w:ins w:id="228" w:author="aguthals" w:date="2013-02-21T16:35:00Z">
        <w:r w:rsidR="00187DFD">
          <w:rPr>
            <w:rStyle w:val="Emphasis"/>
            <w:i w:val="0"/>
          </w:rPr>
          <w:t>amino acids</w:t>
        </w:r>
      </w:ins>
      <w:r w:rsidRPr="00E277CB">
        <w:rPr>
          <w:rStyle w:val="Emphasis"/>
          <w:i w:val="0"/>
        </w:rPr>
        <w:t>, which leads to incomplete MS/MS coverage.</w:t>
      </w:r>
      <w:r>
        <w:rPr>
          <w:rStyle w:val="Emphasis"/>
          <w:i w:val="0"/>
        </w:rPr>
        <w:t xml:space="preserve"> This can significantly affect the performance of assembly-based approaches where full peptide coverage is not usable without sufficient overlap between peptides. As a result, Meta-SPS is currently optimized for datasets where the experimental protocol is expected to yield a high fraction of spectra from overlapping peptides. While this is currently easiest for simple protein mixtures, we would expect that the same methods would </w:t>
      </w:r>
      <w:r>
        <w:rPr>
          <w:rStyle w:val="Emphasis"/>
          <w:i w:val="0"/>
        </w:rPr>
        <w:lastRenderedPageBreak/>
        <w:t xml:space="preserve">apply to more complex samples as long as enough mass spectrometry runs are used to acquire spectra from overlapping peptides. In addition, analysis of more complex mixtures would benefit from faster MS/MS scan rates or analysis of multiple fractions to yield enough coverage with multiple overlapping peptide sequences. The slower scan rate of ETD </w:t>
      </w:r>
      <w:r w:rsidRPr="003A3DB1">
        <w:rPr>
          <w:rStyle w:val="Emphasis"/>
          <w:rFonts w:ascii="Times New Roman" w:hAnsi="Times New Roman"/>
          <w:i w:val="0"/>
        </w:rPr>
        <w:t>(</w:t>
      </w:r>
      <m:oMath>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2</m:t>
            </m:r>
          </m:num>
          <m:den>
            <m:r>
              <m:rPr>
                <m:sty m:val="p"/>
              </m:rPr>
              <w:rPr>
                <w:rStyle w:val="Emphasis"/>
                <w:rFonts w:ascii="Cambria Math" w:hAnsi="Cambria Math"/>
              </w:rPr>
              <m:t>3</m:t>
            </m:r>
          </m:den>
        </m:f>
      </m:oMath>
      <w:r>
        <w:rPr>
          <w:rStyle w:val="Emphasis"/>
          <w:i w:val="0"/>
          <w:iCs w:val="0"/>
        </w:rPr>
        <w:t xml:space="preserve"> the rate of HCD) may further limit coverage, but our results suggest that ETD coupled with CID and/or HCD yields much longer and more accurate </w:t>
      </w:r>
      <w:r w:rsidRPr="00714FD0">
        <w:rPr>
          <w:rStyle w:val="Emphasis"/>
          <w:iCs w:val="0"/>
        </w:rPr>
        <w:t>de novo</w:t>
      </w:r>
      <w:r>
        <w:rPr>
          <w:rStyle w:val="Emphasis"/>
          <w:i w:val="0"/>
          <w:iCs w:val="0"/>
        </w:rPr>
        <w:t xml:space="preserve"> sequencing than CID or HCD alone (even when considering that more precursors are subjected to MS/MS when fewer dissociation methods are employed), and thus the gains in sequencing outweigh the losses in peptide sampling. </w:t>
      </w:r>
      <w:r>
        <w:rPr>
          <w:rFonts w:cs="Arial"/>
          <w:szCs w:val="24"/>
        </w:rPr>
        <w:t>We further anticipate improvements in the quality of ETD spectra collected in the CID/HCD/ETD triplet configuration upon revision of the</w:t>
      </w:r>
      <w:r w:rsidRPr="00756E8B">
        <w:rPr>
          <w:rFonts w:cs="Arial"/>
          <w:szCs w:val="24"/>
        </w:rPr>
        <w:t xml:space="preserve"> instrument control software </w:t>
      </w:r>
      <w:r>
        <w:rPr>
          <w:rFonts w:cs="Arial"/>
          <w:szCs w:val="24"/>
        </w:rPr>
        <w:t>to</w:t>
      </w:r>
      <w:r w:rsidRPr="00756E8B">
        <w:rPr>
          <w:rFonts w:cs="Arial"/>
          <w:szCs w:val="24"/>
        </w:rPr>
        <w:t xml:space="preserve"> allow for separate AGC targets for each dissociation mode. </w:t>
      </w:r>
      <w:r>
        <w:rPr>
          <w:rFonts w:cs="Arial"/>
          <w:szCs w:val="24"/>
        </w:rPr>
        <w:t>Currently, we set the ETD AGC target</w:t>
      </w:r>
      <w:r w:rsidRPr="00756E8B">
        <w:rPr>
          <w:rFonts w:cs="Arial"/>
          <w:szCs w:val="24"/>
        </w:rPr>
        <w:t xml:space="preserve"> </w:t>
      </w:r>
      <w:r>
        <w:rPr>
          <w:rFonts w:cs="Arial"/>
          <w:szCs w:val="24"/>
        </w:rPr>
        <w:t>~4-fold lower than optimal so as not to overly compromise CID and HCD performance.</w:t>
      </w:r>
    </w:p>
    <w:p w:rsidR="008D4223" w:rsidRPr="00CC49A3" w:rsidRDefault="008D4223" w:rsidP="003D4ADA">
      <w:pPr>
        <w:pStyle w:val="Heading1"/>
      </w:pPr>
      <w:r w:rsidRPr="00CC49A3">
        <w:t>Acknowledgements</w:t>
      </w:r>
    </w:p>
    <w:p w:rsidR="008D4223" w:rsidRDefault="00E67A83" w:rsidP="008D4223">
      <w:pPr>
        <w:pStyle w:val="TAMainText"/>
        <w:ind w:firstLine="0"/>
        <w:rPr>
          <w:rFonts w:cs="HelveticaNeue-Roman"/>
        </w:rPr>
      </w:pPr>
      <w:r w:rsidRPr="0071092D">
        <w:rPr>
          <w:lang w:bidi="en-US"/>
        </w:rPr>
        <w:t xml:space="preserve">This work was partially supported by the National Institutes of Health Grant </w:t>
      </w:r>
      <w:r w:rsidRPr="00605666">
        <w:rPr>
          <w:lang w:bidi="en-US"/>
        </w:rPr>
        <w:t>8 P41 GM103485-05</w:t>
      </w:r>
      <w:r w:rsidRPr="0071092D">
        <w:rPr>
          <w:lang w:bidi="en-US"/>
        </w:rPr>
        <w:t xml:space="preserve"> from the </w:t>
      </w:r>
      <w:r w:rsidRPr="00605666">
        <w:rPr>
          <w:lang w:bidi="en-US"/>
        </w:rPr>
        <w:t>National Institute of General Medical Sciences</w:t>
      </w:r>
      <w:r w:rsidRPr="0071092D">
        <w:rPr>
          <w:lang w:bidi="en-US"/>
        </w:rPr>
        <w:t xml:space="preserve">. </w:t>
      </w:r>
      <w:r>
        <w:t xml:space="preserve">This work was also supported in part by the Broad Institute of MIT and Harvard, and by grants </w:t>
      </w:r>
      <w:r w:rsidRPr="0071092D">
        <w:rPr>
          <w:rFonts w:cs="HelveticaNeue-Roman"/>
        </w:rPr>
        <w:t xml:space="preserve">to Steven A. Carr </w:t>
      </w:r>
      <w:r>
        <w:t xml:space="preserve">from the US National Cancer Institute (U24CA160034, part of the Clinical Proteomics Tumor Analysis Consortium initiative) and the National Heart, Lung, and Blood Institute (HHSN268201000033C and R01HL096738). </w:t>
      </w:r>
      <w:r>
        <w:rPr>
          <w:rFonts w:cs="HelveticaNeue-Roman"/>
        </w:rPr>
        <w:t xml:space="preserve">We would like to thank </w:t>
      </w:r>
      <w:proofErr w:type="spellStart"/>
      <w:r>
        <w:rPr>
          <w:rFonts w:cs="HelveticaNeue-Roman"/>
        </w:rPr>
        <w:t>Namrata</w:t>
      </w:r>
      <w:proofErr w:type="spellEnd"/>
      <w:r>
        <w:rPr>
          <w:rFonts w:cs="HelveticaNeue-Roman"/>
        </w:rPr>
        <w:t xml:space="preserve"> </w:t>
      </w:r>
      <w:proofErr w:type="spellStart"/>
      <w:r>
        <w:rPr>
          <w:rFonts w:cs="HelveticaNeue-Roman"/>
        </w:rPr>
        <w:t>Udeshi</w:t>
      </w:r>
      <w:proofErr w:type="spellEnd"/>
      <w:r>
        <w:rPr>
          <w:rFonts w:cs="HelveticaNeue-Roman"/>
        </w:rPr>
        <w:t xml:space="preserve"> for providing expertise in configuring data acquisition, and the 2011 ABRF-</w:t>
      </w:r>
      <w:proofErr w:type="spellStart"/>
      <w:r>
        <w:rPr>
          <w:rFonts w:cs="HelveticaNeue-Roman"/>
        </w:rPr>
        <w:t>iPRG</w:t>
      </w:r>
      <w:proofErr w:type="spellEnd"/>
      <w:r>
        <w:rPr>
          <w:rFonts w:cs="HelveticaNeue-Roman"/>
        </w:rPr>
        <w:t xml:space="preserve"> committee for providing additional data that was generated in conjunction with their 2011 study.</w:t>
      </w:r>
      <w:r w:rsidR="003451B3">
        <w:rPr>
          <w:rFonts w:cs="HelveticaNeue-Roman"/>
        </w:rPr>
        <w:t xml:space="preserve"> We would </w:t>
      </w:r>
      <w:r w:rsidR="003451B3">
        <w:rPr>
          <w:rFonts w:cs="HelveticaNeue-Roman"/>
        </w:rPr>
        <w:lastRenderedPageBreak/>
        <w:t xml:space="preserve">also like to thank the </w:t>
      </w:r>
      <w:proofErr w:type="spellStart"/>
      <w:r w:rsidR="003451B3">
        <w:t>Zubarev</w:t>
      </w:r>
      <w:proofErr w:type="spellEnd"/>
      <w:r w:rsidR="003451B3">
        <w:t xml:space="preserve"> lab at the </w:t>
      </w:r>
      <w:proofErr w:type="spellStart"/>
      <w:r w:rsidR="003451B3">
        <w:t>Karolinska</w:t>
      </w:r>
      <w:proofErr w:type="spellEnd"/>
      <w:r w:rsidR="003451B3">
        <w:t xml:space="preserve"> Institute for providing the HCD dataset used for training </w:t>
      </w:r>
      <w:proofErr w:type="spellStart"/>
      <w:r w:rsidR="003451B3">
        <w:t>PepNovo</w:t>
      </w:r>
      <w:proofErr w:type="spellEnd"/>
      <w:r w:rsidR="003451B3" w:rsidRPr="003451B3">
        <w:rPr>
          <w:vertAlign w:val="superscript"/>
        </w:rPr>
        <w:t>+</w:t>
      </w:r>
      <w:r w:rsidR="003451B3">
        <w:t>.</w:t>
      </w:r>
    </w:p>
    <w:p w:rsidR="008D4223" w:rsidRDefault="008D4223" w:rsidP="008D4223">
      <w:pPr>
        <w:pStyle w:val="TAMainText"/>
        <w:ind w:firstLine="0"/>
      </w:pPr>
    </w:p>
    <w:p w:rsidR="0055451C" w:rsidRPr="00CC49A3" w:rsidRDefault="00CC49A3" w:rsidP="00CC49A3">
      <w:pPr>
        <w:pStyle w:val="TAMainText"/>
      </w:pPr>
      <w:r>
        <w:br w:type="page"/>
      </w:r>
    </w:p>
    <w:p w:rsidR="001B18C5" w:rsidRDefault="001E6635" w:rsidP="001B18C5">
      <w:pPr>
        <w:pStyle w:val="Heading1"/>
        <w:divId w:val="1727606827"/>
      </w:pPr>
      <w:r>
        <w:lastRenderedPageBreak/>
        <w:t>References</w:t>
      </w:r>
    </w:p>
    <w:p w:rsidR="00FB599D" w:rsidRPr="00FB599D" w:rsidRDefault="002572C4">
      <w:pPr>
        <w:pStyle w:val="NormalWeb"/>
        <w:ind w:left="640" w:hanging="640"/>
        <w:divId w:val="1584954049"/>
        <w:rPr>
          <w:noProof/>
        </w:rPr>
      </w:pPr>
      <w:r>
        <w:rPr>
          <w:rFonts w:eastAsiaTheme="majorEastAsia" w:cstheme="majorBidi"/>
          <w:b/>
          <w:bCs/>
          <w:sz w:val="28"/>
          <w:szCs w:val="28"/>
        </w:rPr>
        <w:fldChar w:fldCharType="begin" w:fldLock="1"/>
      </w:r>
      <w:r>
        <w:instrText xml:space="preserve">ADDIN Mendeley Bibliography CSL_BIBLIOGRAPHY </w:instrText>
      </w:r>
      <w:r>
        <w:rPr>
          <w:rFonts w:eastAsiaTheme="majorEastAsia" w:cstheme="majorBidi"/>
          <w:b/>
          <w:bCs/>
          <w:sz w:val="28"/>
          <w:szCs w:val="28"/>
        </w:rPr>
        <w:fldChar w:fldCharType="separate"/>
      </w:r>
      <w:r w:rsidR="00FB599D" w:rsidRPr="00FB599D">
        <w:rPr>
          <w:noProof/>
        </w:rPr>
        <w:t xml:space="preserve">1. </w:t>
      </w:r>
      <w:r w:rsidR="00FB599D" w:rsidRPr="00FB599D">
        <w:rPr>
          <w:noProof/>
        </w:rPr>
        <w:tab/>
        <w:t xml:space="preserve">Eng JK, McCormack AL, Yates JR (1994) An approach to correlate tandem mass spectral data of peptides with amino acid sequences in a protein database. </w:t>
      </w:r>
      <w:r w:rsidR="00FB599D" w:rsidRPr="00FB599D">
        <w:rPr>
          <w:i/>
          <w:iCs/>
          <w:noProof/>
        </w:rPr>
        <w:t>Journal of the American Society for Mass Spectrometry</w:t>
      </w:r>
      <w:r w:rsidR="00FB599D" w:rsidRPr="00FB599D">
        <w:rPr>
          <w:noProof/>
        </w:rPr>
        <w:t xml:space="preserve"> 5:976–989.</w:t>
      </w:r>
    </w:p>
    <w:p w:rsidR="00FB599D" w:rsidRPr="00FB599D" w:rsidRDefault="00FB599D">
      <w:pPr>
        <w:pStyle w:val="NormalWeb"/>
        <w:ind w:left="640" w:hanging="640"/>
        <w:divId w:val="1584954049"/>
        <w:rPr>
          <w:noProof/>
        </w:rPr>
      </w:pPr>
      <w:r w:rsidRPr="00FB599D">
        <w:rPr>
          <w:noProof/>
        </w:rPr>
        <w:t xml:space="preserve">2. </w:t>
      </w:r>
      <w:r w:rsidRPr="00FB599D">
        <w:rPr>
          <w:noProof/>
        </w:rPr>
        <w:tab/>
        <w:t xml:space="preserve">Perkins DN, Pappin DJ, Creasy DM, Cottrell JS (1999) Probability-based protein identification by searching sequence databases using mass spectrometry data. </w:t>
      </w:r>
      <w:r w:rsidRPr="00FB599D">
        <w:rPr>
          <w:i/>
          <w:iCs/>
          <w:noProof/>
        </w:rPr>
        <w:t>Electrophoresis</w:t>
      </w:r>
      <w:r w:rsidRPr="00FB599D">
        <w:rPr>
          <w:noProof/>
        </w:rPr>
        <w:t xml:space="preserve"> 20:3551–67.</w:t>
      </w:r>
    </w:p>
    <w:p w:rsidR="00FB599D" w:rsidRPr="00555D5B" w:rsidRDefault="00FB599D">
      <w:pPr>
        <w:pStyle w:val="NormalWeb"/>
        <w:ind w:left="640" w:hanging="640"/>
        <w:divId w:val="1584954049"/>
        <w:rPr>
          <w:noProof/>
          <w:lang w:val="pt-PT"/>
          <w:rPrChange w:id="229" w:author="Nuno Bandeira" w:date="2013-02-19T10:39:00Z">
            <w:rPr>
              <w:noProof/>
            </w:rPr>
          </w:rPrChange>
        </w:rPr>
      </w:pPr>
      <w:r w:rsidRPr="00FB599D">
        <w:rPr>
          <w:noProof/>
        </w:rPr>
        <w:t xml:space="preserve">3. </w:t>
      </w:r>
      <w:r w:rsidRPr="00FB599D">
        <w:rPr>
          <w:noProof/>
        </w:rPr>
        <w:tab/>
        <w:t xml:space="preserve">Kim S, Mischerikow N, Bandeira N, Navarro JD, Wich L, Mohammed S, Heck AJR, Pevzner PA (2010) The generating function of CID, ETD, and CID/ETD pairs of tandem mass spectra: applications to database search. </w:t>
      </w:r>
      <w:r w:rsidRPr="00555D5B">
        <w:rPr>
          <w:i/>
          <w:iCs/>
          <w:noProof/>
          <w:lang w:val="pt-PT"/>
          <w:rPrChange w:id="230" w:author="Nuno Bandeira" w:date="2013-02-19T10:39:00Z">
            <w:rPr>
              <w:i/>
              <w:iCs/>
              <w:noProof/>
            </w:rPr>
          </w:rPrChange>
        </w:rPr>
        <w:t>Molecular &amp; Cellular Proteomics</w:t>
      </w:r>
      <w:r w:rsidRPr="00555D5B">
        <w:rPr>
          <w:noProof/>
          <w:lang w:val="pt-PT"/>
          <w:rPrChange w:id="231" w:author="Nuno Bandeira" w:date="2013-02-19T10:39:00Z">
            <w:rPr>
              <w:noProof/>
            </w:rPr>
          </w:rPrChange>
        </w:rPr>
        <w:t xml:space="preserve"> 9:2840–2852.</w:t>
      </w:r>
    </w:p>
    <w:p w:rsidR="00FB599D" w:rsidRPr="00555D5B" w:rsidRDefault="00FB599D">
      <w:pPr>
        <w:pStyle w:val="NormalWeb"/>
        <w:ind w:left="640" w:hanging="640"/>
        <w:divId w:val="1584954049"/>
        <w:rPr>
          <w:noProof/>
          <w:lang w:val="pt-PT"/>
          <w:rPrChange w:id="232" w:author="Nuno Bandeira" w:date="2013-02-19T10:39:00Z">
            <w:rPr>
              <w:noProof/>
            </w:rPr>
          </w:rPrChange>
        </w:rPr>
      </w:pPr>
      <w:r w:rsidRPr="00555D5B">
        <w:rPr>
          <w:noProof/>
          <w:lang w:val="pt-PT"/>
          <w:rPrChange w:id="233" w:author="Nuno Bandeira" w:date="2013-02-19T10:39:00Z">
            <w:rPr>
              <w:noProof/>
            </w:rPr>
          </w:rPrChange>
        </w:rPr>
        <w:t xml:space="preserve">4. </w:t>
      </w:r>
      <w:r w:rsidRPr="00555D5B">
        <w:rPr>
          <w:noProof/>
          <w:lang w:val="pt-PT"/>
          <w:rPrChange w:id="234" w:author="Nuno Bandeira" w:date="2013-02-19T10:39:00Z">
            <w:rPr>
              <w:noProof/>
            </w:rPr>
          </w:rPrChange>
        </w:rPr>
        <w:tab/>
        <w:t xml:space="preserve">Agilent Technologies, </w:t>
      </w:r>
      <w:r w:rsidRPr="00555D5B">
        <w:rPr>
          <w:i/>
          <w:iCs/>
          <w:noProof/>
          <w:lang w:val="pt-PT"/>
          <w:rPrChange w:id="235" w:author="Nuno Bandeira" w:date="2013-02-19T10:39:00Z">
            <w:rPr>
              <w:i/>
              <w:iCs/>
              <w:noProof/>
            </w:rPr>
          </w:rPrChange>
        </w:rPr>
        <w:t>Santa Clara, CA</w:t>
      </w:r>
      <w:r w:rsidRPr="00555D5B">
        <w:rPr>
          <w:noProof/>
          <w:lang w:val="pt-PT"/>
          <w:rPrChange w:id="236" w:author="Nuno Bandeira" w:date="2013-02-19T10:39:00Z">
            <w:rPr>
              <w:noProof/>
            </w:rPr>
          </w:rPrChange>
        </w:rPr>
        <w:t>:http://spectrummill.mit.edu/.</w:t>
      </w:r>
    </w:p>
    <w:p w:rsidR="00FB599D" w:rsidRPr="00FB599D" w:rsidRDefault="00FB599D">
      <w:pPr>
        <w:pStyle w:val="NormalWeb"/>
        <w:ind w:left="640" w:hanging="640"/>
        <w:divId w:val="1584954049"/>
        <w:rPr>
          <w:noProof/>
        </w:rPr>
      </w:pPr>
      <w:r w:rsidRPr="00FB599D">
        <w:rPr>
          <w:noProof/>
        </w:rPr>
        <w:t xml:space="preserve">5. </w:t>
      </w:r>
      <w:r w:rsidRPr="00FB599D">
        <w:rPr>
          <w:noProof/>
        </w:rPr>
        <w:tab/>
        <w:t xml:space="preserve">Noia JM Di, Neuberger MS (2007) Molecular mechanisms of antibody somatic hypermutation. </w:t>
      </w:r>
      <w:r w:rsidRPr="00FB599D">
        <w:rPr>
          <w:i/>
          <w:iCs/>
          <w:noProof/>
        </w:rPr>
        <w:t>Annual review of biochemistry</w:t>
      </w:r>
      <w:r w:rsidRPr="00FB599D">
        <w:rPr>
          <w:noProof/>
        </w:rPr>
        <w:t xml:space="preserve"> 76:1–22.</w:t>
      </w:r>
    </w:p>
    <w:p w:rsidR="00FB599D" w:rsidRPr="00FB599D" w:rsidRDefault="00FB599D">
      <w:pPr>
        <w:pStyle w:val="NormalWeb"/>
        <w:ind w:left="640" w:hanging="640"/>
        <w:divId w:val="1584954049"/>
        <w:rPr>
          <w:noProof/>
        </w:rPr>
      </w:pPr>
      <w:r w:rsidRPr="00FB599D">
        <w:rPr>
          <w:noProof/>
        </w:rPr>
        <w:t xml:space="preserve">6. </w:t>
      </w:r>
      <w:r w:rsidRPr="00FB599D">
        <w:rPr>
          <w:noProof/>
        </w:rPr>
        <w:tab/>
        <w:t xml:space="preserve">Maggon K (2007) Monoclonal antibody “gold rush”. </w:t>
      </w:r>
      <w:r w:rsidRPr="00FB599D">
        <w:rPr>
          <w:i/>
          <w:iCs/>
          <w:noProof/>
        </w:rPr>
        <w:t>Current Medicinal Chemistry</w:t>
      </w:r>
      <w:r w:rsidRPr="00FB599D">
        <w:rPr>
          <w:noProof/>
        </w:rPr>
        <w:t xml:space="preserve"> 14:1978–1987.</w:t>
      </w:r>
    </w:p>
    <w:p w:rsidR="00FB599D" w:rsidRPr="00FB599D" w:rsidRDefault="00FB599D">
      <w:pPr>
        <w:pStyle w:val="NormalWeb"/>
        <w:ind w:left="640" w:hanging="640"/>
        <w:divId w:val="1584954049"/>
        <w:rPr>
          <w:noProof/>
        </w:rPr>
      </w:pPr>
      <w:r w:rsidRPr="00FB599D">
        <w:rPr>
          <w:noProof/>
        </w:rPr>
        <w:t xml:space="preserve">7. </w:t>
      </w:r>
      <w:r w:rsidRPr="00FB599D">
        <w:rPr>
          <w:noProof/>
        </w:rPr>
        <w:tab/>
        <w:t xml:space="preserve">Haurum JS (2006) Recombinant polyclonal antibodies: the next generation of antibody therapeutics? </w:t>
      </w:r>
      <w:r w:rsidRPr="00FB599D">
        <w:rPr>
          <w:i/>
          <w:iCs/>
          <w:noProof/>
        </w:rPr>
        <w:t>Drug Discovery Today</w:t>
      </w:r>
      <w:r w:rsidRPr="00FB599D">
        <w:rPr>
          <w:noProof/>
        </w:rPr>
        <w:t xml:space="preserve"> 11:655–660.</w:t>
      </w:r>
    </w:p>
    <w:p w:rsidR="00FB599D" w:rsidRPr="00FB599D" w:rsidRDefault="00FB599D">
      <w:pPr>
        <w:pStyle w:val="NormalWeb"/>
        <w:ind w:left="640" w:hanging="640"/>
        <w:divId w:val="1584954049"/>
        <w:rPr>
          <w:noProof/>
        </w:rPr>
      </w:pPr>
      <w:r w:rsidRPr="00FB599D">
        <w:rPr>
          <w:noProof/>
        </w:rPr>
        <w:t xml:space="preserve">8. </w:t>
      </w:r>
      <w:r w:rsidRPr="00FB599D">
        <w:rPr>
          <w:noProof/>
        </w:rPr>
        <w:tab/>
        <w:t xml:space="preserve">Lewis RJ, Garcia ML (2003) Therapeutic potential of venom peptides. </w:t>
      </w:r>
      <w:r w:rsidRPr="00FB599D">
        <w:rPr>
          <w:i/>
          <w:iCs/>
          <w:noProof/>
        </w:rPr>
        <w:t>Nature Reviews Drug Discovery</w:t>
      </w:r>
      <w:r w:rsidRPr="00FB599D">
        <w:rPr>
          <w:noProof/>
        </w:rPr>
        <w:t xml:space="preserve"> 2:790–802.</w:t>
      </w:r>
    </w:p>
    <w:p w:rsidR="00FB599D" w:rsidRPr="00FB599D" w:rsidRDefault="00FB599D">
      <w:pPr>
        <w:pStyle w:val="NormalWeb"/>
        <w:ind w:left="640" w:hanging="640"/>
        <w:divId w:val="1584954049"/>
        <w:rPr>
          <w:noProof/>
        </w:rPr>
      </w:pPr>
      <w:r w:rsidRPr="00FB599D">
        <w:rPr>
          <w:noProof/>
        </w:rPr>
        <w:t xml:space="preserve">9. </w:t>
      </w:r>
      <w:r w:rsidRPr="00FB599D">
        <w:rPr>
          <w:noProof/>
        </w:rPr>
        <w:tab/>
        <w:t xml:space="preserve">Pimenta AM, Lima ME De (2005) Small peptides, big world: biotechnological potential in neglected bioactive peptides from arthropod venoms. </w:t>
      </w:r>
      <w:r w:rsidRPr="00FB599D">
        <w:rPr>
          <w:i/>
          <w:iCs/>
          <w:noProof/>
        </w:rPr>
        <w:t>Journal of Peptide Science</w:t>
      </w:r>
      <w:r w:rsidRPr="00FB599D">
        <w:rPr>
          <w:noProof/>
        </w:rPr>
        <w:t xml:space="preserve"> 11:670–6.</w:t>
      </w:r>
    </w:p>
    <w:p w:rsidR="00FB599D" w:rsidRPr="00FB599D" w:rsidRDefault="00FB599D">
      <w:pPr>
        <w:pStyle w:val="NormalWeb"/>
        <w:ind w:left="640" w:hanging="640"/>
        <w:divId w:val="1584954049"/>
        <w:rPr>
          <w:noProof/>
        </w:rPr>
      </w:pPr>
      <w:r w:rsidRPr="00FB599D">
        <w:rPr>
          <w:noProof/>
        </w:rPr>
        <w:t xml:space="preserve">10. </w:t>
      </w:r>
      <w:r w:rsidRPr="00FB599D">
        <w:rPr>
          <w:noProof/>
        </w:rPr>
        <w:tab/>
        <w:t xml:space="preserve">Johnson RS, Biemann K (1987) The primary structure of thioredoxin from Chromatium vinosum determined by high-performance tandem mass spectrometry. </w:t>
      </w:r>
      <w:r w:rsidRPr="00FB599D">
        <w:rPr>
          <w:i/>
          <w:iCs/>
          <w:noProof/>
        </w:rPr>
        <w:t>Biochemistry</w:t>
      </w:r>
      <w:r w:rsidRPr="00FB599D">
        <w:rPr>
          <w:noProof/>
        </w:rPr>
        <w:t xml:space="preserve"> 26:1209–1214.</w:t>
      </w:r>
    </w:p>
    <w:p w:rsidR="00FB599D" w:rsidRPr="00FB599D" w:rsidRDefault="00FB599D">
      <w:pPr>
        <w:pStyle w:val="NormalWeb"/>
        <w:ind w:left="640" w:hanging="640"/>
        <w:divId w:val="1584954049"/>
        <w:rPr>
          <w:noProof/>
        </w:rPr>
      </w:pPr>
      <w:r w:rsidRPr="00FB599D">
        <w:rPr>
          <w:noProof/>
        </w:rPr>
        <w:t xml:space="preserve">11. </w:t>
      </w:r>
      <w:r w:rsidRPr="00FB599D">
        <w:rPr>
          <w:noProof/>
        </w:rPr>
        <w:tab/>
        <w:t xml:space="preserve">Thoma RS, Smith JS, Sandoval W, Leone JW, Hunziker P, Hampton B, Linse KD, Denslow ND (2009) The ABRF Edman Sequencing Research Group 2008 Study: investigation into homopolymeric amino acid N-terminal sequence tags and their effects on automated Edman degradation. </w:t>
      </w:r>
      <w:r w:rsidRPr="00FB599D">
        <w:rPr>
          <w:i/>
          <w:iCs/>
          <w:noProof/>
        </w:rPr>
        <w:t>Journal of Biomolecular Techniques</w:t>
      </w:r>
      <w:r w:rsidRPr="00FB599D">
        <w:rPr>
          <w:noProof/>
        </w:rPr>
        <w:t xml:space="preserve"> 20:216–25.</w:t>
      </w:r>
    </w:p>
    <w:p w:rsidR="00FB599D" w:rsidRPr="00FB599D" w:rsidRDefault="00FB599D">
      <w:pPr>
        <w:pStyle w:val="NormalWeb"/>
        <w:ind w:left="640" w:hanging="640"/>
        <w:divId w:val="1584954049"/>
        <w:rPr>
          <w:noProof/>
        </w:rPr>
      </w:pPr>
      <w:r w:rsidRPr="00FB599D">
        <w:rPr>
          <w:noProof/>
        </w:rPr>
        <w:lastRenderedPageBreak/>
        <w:t xml:space="preserve">12. </w:t>
      </w:r>
      <w:r w:rsidRPr="00FB599D">
        <w:rPr>
          <w:noProof/>
        </w:rPr>
        <w:tab/>
        <w:t xml:space="preserve">Xiang B, Walters J, Mawuenyega K, Simpson J, Sandoval W, Smith JS, Hunziker P (2010) Results of the PSRG 2010 Study: Edman and Mass Spectrometric Terminal Sequencing of a Monoclonal Antibody. </w:t>
      </w:r>
      <w:r w:rsidRPr="00FB599D">
        <w:rPr>
          <w:i/>
          <w:iCs/>
          <w:noProof/>
        </w:rPr>
        <w:t>Journal of Biomolecular Techniques</w:t>
      </w:r>
      <w:r w:rsidRPr="00FB599D">
        <w:rPr>
          <w:noProof/>
        </w:rPr>
        <w:t xml:space="preserve"> 21:S18.</w:t>
      </w:r>
    </w:p>
    <w:p w:rsidR="00FB599D" w:rsidRPr="00FB599D" w:rsidRDefault="00FB599D">
      <w:pPr>
        <w:pStyle w:val="NormalWeb"/>
        <w:ind w:left="640" w:hanging="640"/>
        <w:divId w:val="1584954049"/>
        <w:rPr>
          <w:noProof/>
        </w:rPr>
      </w:pPr>
      <w:r w:rsidRPr="00FB599D">
        <w:rPr>
          <w:noProof/>
        </w:rPr>
        <w:t xml:space="preserve">13. </w:t>
      </w:r>
      <w:r w:rsidRPr="00FB599D">
        <w:rPr>
          <w:noProof/>
        </w:rPr>
        <w:tab/>
        <w:t xml:space="preserve">Calvete JJ, Ghezellou P, Paiva O, Matainaho T, Ghassempour A, Goudarzi H, Kraus F, Sanz L, Williams DJ (2012) Snake venomics of two poorly known Hydrophiinae : Comparative proteomics of the venoms of terrestrial Toxicocalamus longissimus and marine Hydrophis cyanocinctus. </w:t>
      </w:r>
      <w:r w:rsidRPr="00FB599D">
        <w:rPr>
          <w:i/>
          <w:iCs/>
          <w:noProof/>
        </w:rPr>
        <w:t>Journal of Proteomics</w:t>
      </w:r>
      <w:r w:rsidRPr="00FB599D">
        <w:rPr>
          <w:noProof/>
        </w:rPr>
        <w:t xml:space="preserve"> 75:4091–4101.</w:t>
      </w:r>
    </w:p>
    <w:p w:rsidR="00FB599D" w:rsidRPr="00FB599D" w:rsidRDefault="00FB599D">
      <w:pPr>
        <w:pStyle w:val="NormalWeb"/>
        <w:ind w:left="640" w:hanging="640"/>
        <w:divId w:val="1584954049"/>
        <w:rPr>
          <w:noProof/>
        </w:rPr>
      </w:pPr>
      <w:r w:rsidRPr="00FB599D">
        <w:rPr>
          <w:noProof/>
        </w:rPr>
        <w:t xml:space="preserve">14. </w:t>
      </w:r>
      <w:r w:rsidRPr="00FB599D">
        <w:rPr>
          <w:noProof/>
        </w:rPr>
        <w:tab/>
        <w:t xml:space="preserve">Medzihradszky KF, Bohlen CJ (2012) Partial De Novo Sequencing and Unusual CID Fragmentation of a 7 kDa, Disulfide-Bridged Toxin. </w:t>
      </w:r>
      <w:r w:rsidRPr="00FB599D">
        <w:rPr>
          <w:i/>
          <w:iCs/>
          <w:noProof/>
        </w:rPr>
        <w:t>Journal of the American Society for Mass Spectrometry</w:t>
      </w:r>
      <w:r w:rsidRPr="00FB599D">
        <w:rPr>
          <w:noProof/>
        </w:rPr>
        <w:t xml:space="preserve"> 23:923–34.</w:t>
      </w:r>
    </w:p>
    <w:p w:rsidR="00FB599D" w:rsidRPr="00FB599D" w:rsidRDefault="00FB599D">
      <w:pPr>
        <w:pStyle w:val="NormalWeb"/>
        <w:ind w:left="640" w:hanging="640"/>
        <w:divId w:val="1584954049"/>
        <w:rPr>
          <w:noProof/>
        </w:rPr>
      </w:pPr>
      <w:r w:rsidRPr="00FB599D">
        <w:rPr>
          <w:noProof/>
        </w:rPr>
        <w:t xml:space="preserve">15. </w:t>
      </w:r>
      <w:r w:rsidRPr="00FB599D">
        <w:rPr>
          <w:noProof/>
        </w:rPr>
        <w:tab/>
        <w:t xml:space="preserve">Huancahuire-Vega S, Ponce-Soto LA, Martins-de-Souza D, Marangoni S (2011) Biochemical and pharmacological characterization of PhTX-I a new myotoxic phospholipase A2 isolated from Porthidium hyoprora snake venom. </w:t>
      </w:r>
      <w:r w:rsidRPr="00FB599D">
        <w:rPr>
          <w:i/>
          <w:iCs/>
          <w:noProof/>
        </w:rPr>
        <w:t>Comparative biochemistry and physiology. Toxicology &amp; pharmacology</w:t>
      </w:r>
      <w:r w:rsidRPr="00FB599D">
        <w:rPr>
          <w:noProof/>
        </w:rPr>
        <w:t xml:space="preserve"> 154:108–19.</w:t>
      </w:r>
    </w:p>
    <w:p w:rsidR="00FB599D" w:rsidRPr="00FB599D" w:rsidRDefault="00FB599D">
      <w:pPr>
        <w:pStyle w:val="NormalWeb"/>
        <w:ind w:left="640" w:hanging="640"/>
        <w:divId w:val="1584954049"/>
        <w:rPr>
          <w:noProof/>
        </w:rPr>
      </w:pPr>
      <w:r w:rsidRPr="00FB599D">
        <w:rPr>
          <w:noProof/>
        </w:rPr>
        <w:t xml:space="preserve">16. </w:t>
      </w:r>
      <w:r w:rsidRPr="00FB599D">
        <w:rPr>
          <w:noProof/>
        </w:rPr>
        <w:tab/>
        <w:t xml:space="preserve">Frank AM, Savitski MM, Nielsen ML, Zubarev RA, Pevzner PA (2007) De novo peptide sequencing and identification with precision mass spectrometry. </w:t>
      </w:r>
      <w:r w:rsidRPr="00FB599D">
        <w:rPr>
          <w:i/>
          <w:iCs/>
          <w:noProof/>
        </w:rPr>
        <w:t>Journal of Proteome Research</w:t>
      </w:r>
      <w:r w:rsidRPr="00FB599D">
        <w:rPr>
          <w:noProof/>
        </w:rPr>
        <w:t xml:space="preserve"> 6:114–123.</w:t>
      </w:r>
    </w:p>
    <w:p w:rsidR="00FB599D" w:rsidRPr="00FB599D" w:rsidRDefault="00FB599D">
      <w:pPr>
        <w:pStyle w:val="NormalWeb"/>
        <w:ind w:left="640" w:hanging="640"/>
        <w:divId w:val="1584954049"/>
        <w:rPr>
          <w:noProof/>
        </w:rPr>
      </w:pPr>
      <w:r w:rsidRPr="00FB599D">
        <w:rPr>
          <w:noProof/>
        </w:rPr>
        <w:t xml:space="preserve">17. </w:t>
      </w:r>
      <w:r w:rsidRPr="00FB599D">
        <w:rPr>
          <w:noProof/>
        </w:rPr>
        <w:tab/>
        <w:t xml:space="preserve">Frank A, Pevzner PA (2005) PepNovo: de novo peptide sequencing via probabilistic network modeling. </w:t>
      </w:r>
      <w:r w:rsidRPr="00FB599D">
        <w:rPr>
          <w:i/>
          <w:iCs/>
          <w:noProof/>
        </w:rPr>
        <w:t>Analytical chemistry</w:t>
      </w:r>
      <w:r w:rsidRPr="00FB599D">
        <w:rPr>
          <w:noProof/>
        </w:rPr>
        <w:t xml:space="preserve"> 77:964–73.</w:t>
      </w:r>
    </w:p>
    <w:p w:rsidR="00FB599D" w:rsidRPr="00FB599D" w:rsidRDefault="00FB599D">
      <w:pPr>
        <w:pStyle w:val="NormalWeb"/>
        <w:ind w:left="640" w:hanging="640"/>
        <w:divId w:val="1584954049"/>
        <w:rPr>
          <w:noProof/>
        </w:rPr>
      </w:pPr>
      <w:r w:rsidRPr="00FB599D">
        <w:rPr>
          <w:noProof/>
        </w:rPr>
        <w:t xml:space="preserve">18. </w:t>
      </w:r>
      <w:r w:rsidRPr="00FB599D">
        <w:rPr>
          <w:noProof/>
        </w:rPr>
        <w:tab/>
        <w:t xml:space="preserve">Ma B, Zhang K, Hendrie C, Liang C, Li M, Doherty-Kirby A, Lajoie G (2003) PEAKS: powerful software for peptide de novo sequencing by tandem mass spectrometry. </w:t>
      </w:r>
      <w:r w:rsidRPr="00FB599D">
        <w:rPr>
          <w:i/>
          <w:iCs/>
          <w:noProof/>
        </w:rPr>
        <w:t>Rapid Communications in Mass Spectrometry</w:t>
      </w:r>
      <w:r w:rsidRPr="00FB599D">
        <w:rPr>
          <w:noProof/>
        </w:rPr>
        <w:t xml:space="preserve"> 17:2337–42.</w:t>
      </w:r>
    </w:p>
    <w:p w:rsidR="00FB599D" w:rsidRPr="00FB599D" w:rsidRDefault="00FB599D">
      <w:pPr>
        <w:pStyle w:val="NormalWeb"/>
        <w:ind w:left="640" w:hanging="640"/>
        <w:divId w:val="1584954049"/>
        <w:rPr>
          <w:noProof/>
        </w:rPr>
      </w:pPr>
      <w:r w:rsidRPr="00FB599D">
        <w:rPr>
          <w:noProof/>
        </w:rPr>
        <w:t xml:space="preserve">19. </w:t>
      </w:r>
      <w:r w:rsidRPr="00FB599D">
        <w:rPr>
          <w:noProof/>
        </w:rPr>
        <w:tab/>
        <w:t xml:space="preserve">Nesvizhskii AI (2010) A survey of computational methods and error rate estimation procedures for peptide and protein identification in shotgun proteomics. </w:t>
      </w:r>
      <w:r w:rsidRPr="00FB599D">
        <w:rPr>
          <w:i/>
          <w:iCs/>
          <w:noProof/>
        </w:rPr>
        <w:t>Journal of Proteomics</w:t>
      </w:r>
      <w:r w:rsidRPr="00FB599D">
        <w:rPr>
          <w:noProof/>
        </w:rPr>
        <w:t xml:space="preserve"> 73:2092–2123.</w:t>
      </w:r>
    </w:p>
    <w:p w:rsidR="00FB599D" w:rsidRPr="00FB599D" w:rsidRDefault="00FB599D">
      <w:pPr>
        <w:pStyle w:val="NormalWeb"/>
        <w:ind w:left="640" w:hanging="640"/>
        <w:divId w:val="1584954049"/>
        <w:rPr>
          <w:noProof/>
        </w:rPr>
      </w:pPr>
      <w:r w:rsidRPr="00FB599D">
        <w:rPr>
          <w:noProof/>
        </w:rPr>
        <w:t xml:space="preserve">20. </w:t>
      </w:r>
      <w:r w:rsidRPr="00FB599D">
        <w:rPr>
          <w:noProof/>
        </w:rPr>
        <w:tab/>
        <w:t xml:space="preserve">Bandeira N, Tang H, Bafna V, Pevzner P (2004) Shotgun protein sequencing by tandem mass spectra assembly. </w:t>
      </w:r>
      <w:r w:rsidRPr="00FB599D">
        <w:rPr>
          <w:i/>
          <w:iCs/>
          <w:noProof/>
        </w:rPr>
        <w:t>Analytical chemistry</w:t>
      </w:r>
      <w:r w:rsidRPr="00FB599D">
        <w:rPr>
          <w:noProof/>
        </w:rPr>
        <w:t xml:space="preserve"> 76:7221–33.</w:t>
      </w:r>
    </w:p>
    <w:p w:rsidR="00FB599D" w:rsidRPr="00FB599D" w:rsidRDefault="00FB599D">
      <w:pPr>
        <w:pStyle w:val="NormalWeb"/>
        <w:ind w:left="640" w:hanging="640"/>
        <w:divId w:val="1584954049"/>
        <w:rPr>
          <w:noProof/>
        </w:rPr>
      </w:pPr>
      <w:r w:rsidRPr="00FB599D">
        <w:rPr>
          <w:noProof/>
        </w:rPr>
        <w:t xml:space="preserve">21. </w:t>
      </w:r>
      <w:r w:rsidRPr="00FB599D">
        <w:rPr>
          <w:noProof/>
        </w:rPr>
        <w:tab/>
        <w:t xml:space="preserve">Bandeira N, Clauser KR, Pevzner PA (2007) Shotgun protein sequencing: assembly of peptide tandem mass spectra from mixtures of modified proteins. </w:t>
      </w:r>
      <w:r w:rsidRPr="00FB599D">
        <w:rPr>
          <w:i/>
          <w:iCs/>
          <w:noProof/>
        </w:rPr>
        <w:t>Molecular &amp; Cellular Proteomics</w:t>
      </w:r>
      <w:r w:rsidRPr="00FB599D">
        <w:rPr>
          <w:noProof/>
        </w:rPr>
        <w:t xml:space="preserve"> 6:1123–34.</w:t>
      </w:r>
    </w:p>
    <w:p w:rsidR="00FB599D" w:rsidRPr="00FB599D" w:rsidRDefault="00FB599D">
      <w:pPr>
        <w:pStyle w:val="NormalWeb"/>
        <w:ind w:left="640" w:hanging="640"/>
        <w:divId w:val="1584954049"/>
        <w:rPr>
          <w:noProof/>
        </w:rPr>
      </w:pPr>
      <w:r w:rsidRPr="00FB599D">
        <w:rPr>
          <w:noProof/>
        </w:rPr>
        <w:t xml:space="preserve">22. </w:t>
      </w:r>
      <w:r w:rsidRPr="00FB599D">
        <w:rPr>
          <w:noProof/>
        </w:rPr>
        <w:tab/>
        <w:t xml:space="preserve">Liu X, Han Y, Yuen D, Ma B (2009) Automated protein (re)sequencing with MS/MS and a homologous database yields almost full coverage and accuracy. </w:t>
      </w:r>
      <w:r w:rsidRPr="00FB599D">
        <w:rPr>
          <w:i/>
          <w:iCs/>
          <w:noProof/>
        </w:rPr>
        <w:t>Bioinformatics</w:t>
      </w:r>
      <w:r w:rsidRPr="00FB599D">
        <w:rPr>
          <w:noProof/>
        </w:rPr>
        <w:t xml:space="preserve"> 25:2174–80.</w:t>
      </w:r>
    </w:p>
    <w:p w:rsidR="00FB599D" w:rsidRPr="00FB599D" w:rsidRDefault="00FB599D">
      <w:pPr>
        <w:pStyle w:val="NormalWeb"/>
        <w:ind w:left="640" w:hanging="640"/>
        <w:divId w:val="1584954049"/>
        <w:rPr>
          <w:noProof/>
        </w:rPr>
      </w:pPr>
      <w:r w:rsidRPr="00FB599D">
        <w:rPr>
          <w:noProof/>
        </w:rPr>
        <w:lastRenderedPageBreak/>
        <w:t xml:space="preserve">23. </w:t>
      </w:r>
      <w:r w:rsidRPr="00FB599D">
        <w:rPr>
          <w:noProof/>
        </w:rPr>
        <w:tab/>
        <w:t xml:space="preserve">Castellana NE, Pham V, Arnott D, Lill JR, Bafna V (2010) Template proteogenomics: sequencing whole proteins using an imperfect database. </w:t>
      </w:r>
      <w:r w:rsidRPr="00FB599D">
        <w:rPr>
          <w:i/>
          <w:iCs/>
          <w:noProof/>
        </w:rPr>
        <w:t>Molecular &amp; Cellular Proteomics</w:t>
      </w:r>
      <w:r w:rsidRPr="00FB599D">
        <w:rPr>
          <w:noProof/>
        </w:rPr>
        <w:t xml:space="preserve"> 9:1260–70.</w:t>
      </w:r>
    </w:p>
    <w:p w:rsidR="00FB599D" w:rsidRPr="00FB599D" w:rsidRDefault="00FB599D">
      <w:pPr>
        <w:pStyle w:val="NormalWeb"/>
        <w:ind w:left="640" w:hanging="640"/>
        <w:divId w:val="1584954049"/>
        <w:rPr>
          <w:noProof/>
        </w:rPr>
      </w:pPr>
      <w:r w:rsidRPr="00FB599D">
        <w:rPr>
          <w:noProof/>
        </w:rPr>
        <w:t xml:space="preserve">24. </w:t>
      </w:r>
      <w:r w:rsidRPr="00FB599D">
        <w:rPr>
          <w:noProof/>
        </w:rPr>
        <w:tab/>
        <w:t xml:space="preserve">Bandeira N, Pham V, Pevzner P, Arnott D, Lill JR (2008) Automated de novo protein sequencing of monoclonal antibodies. </w:t>
      </w:r>
      <w:r w:rsidRPr="00FB599D">
        <w:rPr>
          <w:i/>
          <w:iCs/>
          <w:noProof/>
        </w:rPr>
        <w:t>Nature Biotechnology</w:t>
      </w:r>
      <w:r w:rsidRPr="00FB599D">
        <w:rPr>
          <w:noProof/>
        </w:rPr>
        <w:t xml:space="preserve"> 26:1336–1338.</w:t>
      </w:r>
    </w:p>
    <w:p w:rsidR="00FB599D" w:rsidRPr="00FB599D" w:rsidRDefault="00FB599D">
      <w:pPr>
        <w:pStyle w:val="NormalWeb"/>
        <w:ind w:left="640" w:hanging="640"/>
        <w:divId w:val="1584954049"/>
        <w:rPr>
          <w:noProof/>
        </w:rPr>
      </w:pPr>
      <w:r w:rsidRPr="00FB599D">
        <w:rPr>
          <w:noProof/>
        </w:rPr>
        <w:t xml:space="preserve">25. </w:t>
      </w:r>
      <w:r w:rsidRPr="00FB599D">
        <w:rPr>
          <w:noProof/>
        </w:rPr>
        <w:tab/>
        <w:t xml:space="preserve">Olsen J V, Macek B, Lange O, Makarov A, Horning S, Mann M (2007) Higher-energy C-trap dissociation for peptide modification analysis. </w:t>
      </w:r>
      <w:r w:rsidRPr="00FB599D">
        <w:rPr>
          <w:i/>
          <w:iCs/>
          <w:noProof/>
        </w:rPr>
        <w:t>Nature Methods</w:t>
      </w:r>
      <w:r w:rsidRPr="00FB599D">
        <w:rPr>
          <w:noProof/>
        </w:rPr>
        <w:t xml:space="preserve"> 4:709–712.</w:t>
      </w:r>
    </w:p>
    <w:p w:rsidR="00FB599D" w:rsidRPr="00FB599D" w:rsidRDefault="00FB599D">
      <w:pPr>
        <w:pStyle w:val="NormalWeb"/>
        <w:ind w:left="640" w:hanging="640"/>
        <w:divId w:val="1584954049"/>
        <w:rPr>
          <w:noProof/>
        </w:rPr>
      </w:pPr>
      <w:r w:rsidRPr="00FB599D">
        <w:rPr>
          <w:noProof/>
        </w:rPr>
        <w:t xml:space="preserve">26. </w:t>
      </w:r>
      <w:r w:rsidRPr="00FB599D">
        <w:rPr>
          <w:noProof/>
        </w:rPr>
        <w:tab/>
        <w:t xml:space="preserve">Syka JEP, Coon JJ, Schroeder MJ, Shabanowitz J, Hunt DF (2004) Peptide and protein sequence analysis by electron transfer dissociation mass spectrometry. </w:t>
      </w:r>
      <w:r w:rsidRPr="00FB599D">
        <w:rPr>
          <w:i/>
          <w:iCs/>
          <w:noProof/>
        </w:rPr>
        <w:t>Proceedings of the National Academy of Sciences of the United States of America</w:t>
      </w:r>
      <w:r w:rsidRPr="00FB599D">
        <w:rPr>
          <w:noProof/>
        </w:rPr>
        <w:t xml:space="preserve"> 101:9528–9533.</w:t>
      </w:r>
    </w:p>
    <w:p w:rsidR="00FB599D" w:rsidRPr="00FB599D" w:rsidRDefault="00FB599D">
      <w:pPr>
        <w:pStyle w:val="NormalWeb"/>
        <w:ind w:left="640" w:hanging="640"/>
        <w:divId w:val="1584954049"/>
        <w:rPr>
          <w:noProof/>
        </w:rPr>
      </w:pPr>
      <w:r w:rsidRPr="00FB599D">
        <w:rPr>
          <w:noProof/>
        </w:rPr>
        <w:t xml:space="preserve">27. </w:t>
      </w:r>
      <w:r w:rsidRPr="00FB599D">
        <w:rPr>
          <w:noProof/>
        </w:rPr>
        <w:tab/>
        <w:t xml:space="preserve">Guthals A, Bandeira N (2012) Peptide identification by tandem mass spectrometry with alternate fragmentation modes. </w:t>
      </w:r>
      <w:r w:rsidRPr="00FB599D">
        <w:rPr>
          <w:i/>
          <w:iCs/>
          <w:noProof/>
        </w:rPr>
        <w:t>Molecular &amp; Cellular Proteomics</w:t>
      </w:r>
      <w:r w:rsidRPr="00FB599D">
        <w:rPr>
          <w:noProof/>
        </w:rPr>
        <w:t xml:space="preserve"> 11:550–7.</w:t>
      </w:r>
    </w:p>
    <w:p w:rsidR="00FB599D" w:rsidRPr="00FB599D" w:rsidRDefault="00FB599D">
      <w:pPr>
        <w:pStyle w:val="NormalWeb"/>
        <w:ind w:left="640" w:hanging="640"/>
        <w:divId w:val="1584954049"/>
        <w:rPr>
          <w:noProof/>
        </w:rPr>
      </w:pPr>
      <w:r w:rsidRPr="00FB599D">
        <w:rPr>
          <w:noProof/>
        </w:rPr>
        <w:t xml:space="preserve">28. </w:t>
      </w:r>
      <w:r w:rsidRPr="00FB599D">
        <w:rPr>
          <w:noProof/>
        </w:rPr>
        <w:tab/>
        <w:t xml:space="preserve">Chi H, Sun R-X, Yang B, Song C-Q, Wang L-H, Liu C, Fu Y, Yuan Z-F, Wang H-P, He S-M, Dong M-Q (2010) pNovo: de novo peptide sequencing and identification using HCD spectra. </w:t>
      </w:r>
      <w:r w:rsidRPr="00FB599D">
        <w:rPr>
          <w:i/>
          <w:iCs/>
          <w:noProof/>
        </w:rPr>
        <w:t>Journal of Proteome Research</w:t>
      </w:r>
      <w:r w:rsidRPr="00FB599D">
        <w:rPr>
          <w:noProof/>
        </w:rPr>
        <w:t xml:space="preserve"> 9:2713–2724.</w:t>
      </w:r>
    </w:p>
    <w:p w:rsidR="00FB599D" w:rsidRPr="00FB599D" w:rsidRDefault="00FB599D">
      <w:pPr>
        <w:pStyle w:val="NormalWeb"/>
        <w:ind w:left="640" w:hanging="640"/>
        <w:divId w:val="1584954049"/>
        <w:rPr>
          <w:noProof/>
        </w:rPr>
      </w:pPr>
      <w:r w:rsidRPr="00FB599D">
        <w:rPr>
          <w:noProof/>
        </w:rPr>
        <w:t xml:space="preserve">29. </w:t>
      </w:r>
      <w:r w:rsidRPr="00FB599D">
        <w:rPr>
          <w:noProof/>
        </w:rPr>
        <w:tab/>
        <w:t xml:space="preserve">Guthals A, Clauser KR, Bandeira N (2012) Shotgun protein sequencing with meta-contig assembly. </w:t>
      </w:r>
      <w:r w:rsidRPr="00FB599D">
        <w:rPr>
          <w:i/>
          <w:iCs/>
          <w:noProof/>
        </w:rPr>
        <w:t>Molecular &amp; Cellular Proteomics</w:t>
      </w:r>
      <w:r w:rsidRPr="00FB599D">
        <w:rPr>
          <w:noProof/>
        </w:rPr>
        <w:t xml:space="preserve"> 10:1084–96.</w:t>
      </w:r>
    </w:p>
    <w:p w:rsidR="00FB599D" w:rsidRPr="00FB599D" w:rsidRDefault="00FB599D">
      <w:pPr>
        <w:pStyle w:val="NormalWeb"/>
        <w:ind w:left="640" w:hanging="640"/>
        <w:divId w:val="1584954049"/>
        <w:rPr>
          <w:noProof/>
        </w:rPr>
      </w:pPr>
      <w:r w:rsidRPr="00FB599D">
        <w:rPr>
          <w:noProof/>
        </w:rPr>
        <w:t xml:space="preserve">30. </w:t>
      </w:r>
      <w:r w:rsidRPr="00FB599D">
        <w:rPr>
          <w:noProof/>
        </w:rPr>
        <w:tab/>
        <w:t xml:space="preserve">Liu X, Shan B, Xin L, Ma B (2010) Better score function for peptide identification with ETD MS/MS spectra. </w:t>
      </w:r>
      <w:r w:rsidRPr="00FB599D">
        <w:rPr>
          <w:i/>
          <w:iCs/>
          <w:noProof/>
        </w:rPr>
        <w:t>BMC Bioinformatics</w:t>
      </w:r>
      <w:r w:rsidRPr="00FB599D">
        <w:rPr>
          <w:noProof/>
        </w:rPr>
        <w:t xml:space="preserve"> 11:S4.</w:t>
      </w:r>
    </w:p>
    <w:p w:rsidR="00FB599D" w:rsidRPr="00FB599D" w:rsidRDefault="00FB599D">
      <w:pPr>
        <w:pStyle w:val="NormalWeb"/>
        <w:ind w:left="640" w:hanging="640"/>
        <w:divId w:val="1584954049"/>
        <w:rPr>
          <w:noProof/>
        </w:rPr>
      </w:pPr>
      <w:r w:rsidRPr="00FB599D">
        <w:rPr>
          <w:noProof/>
        </w:rPr>
        <w:t xml:space="preserve">31. </w:t>
      </w:r>
      <w:r w:rsidRPr="00FB599D">
        <w:rPr>
          <w:noProof/>
        </w:rPr>
        <w:tab/>
        <w:t xml:space="preserve">Datta R, Bern M (2009) Spectrum Fusion: Using Multiple Mass Spectra for De Novo Peptide Sequencing. </w:t>
      </w:r>
      <w:r w:rsidRPr="00FB599D">
        <w:rPr>
          <w:i/>
          <w:iCs/>
          <w:noProof/>
        </w:rPr>
        <w:t>Journal of Computational Biology</w:t>
      </w:r>
      <w:r w:rsidRPr="00FB599D">
        <w:rPr>
          <w:noProof/>
        </w:rPr>
        <w:t xml:space="preserve"> 16:1169–82.</w:t>
      </w:r>
    </w:p>
    <w:p w:rsidR="00FB599D" w:rsidRPr="00FB599D" w:rsidRDefault="00FB599D">
      <w:pPr>
        <w:pStyle w:val="NormalWeb"/>
        <w:ind w:left="640" w:hanging="640"/>
        <w:divId w:val="1584954049"/>
        <w:rPr>
          <w:noProof/>
        </w:rPr>
      </w:pPr>
      <w:r w:rsidRPr="00FB599D">
        <w:rPr>
          <w:noProof/>
        </w:rPr>
        <w:t xml:space="preserve">32. </w:t>
      </w:r>
      <w:r w:rsidRPr="00FB599D">
        <w:rPr>
          <w:noProof/>
        </w:rPr>
        <w:tab/>
        <w:t xml:space="preserve">Savitski MM, Nielsen ML, Kjeldsen F, Zubarev RA (2005) Proteomics-grade de novo sequencing approach. </w:t>
      </w:r>
      <w:r w:rsidRPr="00FB599D">
        <w:rPr>
          <w:i/>
          <w:iCs/>
          <w:noProof/>
        </w:rPr>
        <w:t>Journal of Proteome Research</w:t>
      </w:r>
      <w:r w:rsidRPr="00FB599D">
        <w:rPr>
          <w:noProof/>
        </w:rPr>
        <w:t xml:space="preserve"> 4:2348–2354.</w:t>
      </w:r>
    </w:p>
    <w:p w:rsidR="00FB599D" w:rsidRPr="00FB599D" w:rsidRDefault="00FB599D">
      <w:pPr>
        <w:pStyle w:val="NormalWeb"/>
        <w:ind w:left="640" w:hanging="640"/>
        <w:divId w:val="1584954049"/>
        <w:rPr>
          <w:noProof/>
        </w:rPr>
      </w:pPr>
      <w:r w:rsidRPr="00FB599D">
        <w:rPr>
          <w:noProof/>
        </w:rPr>
        <w:t xml:space="preserve">33. </w:t>
      </w:r>
      <w:r w:rsidRPr="00FB599D">
        <w:rPr>
          <w:noProof/>
        </w:rPr>
        <w:tab/>
        <w:t xml:space="preserve">Swaney DL, Wenger CD, Coon JJ (2010) Value of using multiple proteases for large-scale mass spectrometry-based proteomics. </w:t>
      </w:r>
      <w:r w:rsidRPr="00FB599D">
        <w:rPr>
          <w:i/>
          <w:iCs/>
          <w:noProof/>
        </w:rPr>
        <w:t>Journal of Proteome Research</w:t>
      </w:r>
      <w:r w:rsidRPr="00FB599D">
        <w:rPr>
          <w:noProof/>
        </w:rPr>
        <w:t xml:space="preserve"> 9:1323–1329.</w:t>
      </w:r>
    </w:p>
    <w:p w:rsidR="00FB599D" w:rsidRPr="00FB599D" w:rsidRDefault="00FB599D">
      <w:pPr>
        <w:pStyle w:val="NormalWeb"/>
        <w:ind w:left="640" w:hanging="640"/>
        <w:divId w:val="1584954049"/>
        <w:rPr>
          <w:noProof/>
        </w:rPr>
      </w:pPr>
      <w:r w:rsidRPr="00FB599D">
        <w:rPr>
          <w:noProof/>
        </w:rPr>
        <w:t xml:space="preserve">34. </w:t>
      </w:r>
      <w:r w:rsidRPr="00FB599D">
        <w:rPr>
          <w:noProof/>
        </w:rPr>
        <w:tab/>
        <w:t xml:space="preserve">Shen Y, Tolić N, Xie F, Zhao R, Purvine SO, Schepmoes AA, Moore RJ, Anderson GA, Smith RD (2011) Effectiveness of CID, HCD, and ETD with FT MS/MS for degradomic-peptidomic analysis: comparison of peptide identification methods. </w:t>
      </w:r>
      <w:r w:rsidRPr="00FB599D">
        <w:rPr>
          <w:i/>
          <w:iCs/>
          <w:noProof/>
        </w:rPr>
        <w:t>Journal of Proteome Research</w:t>
      </w:r>
      <w:r w:rsidRPr="00FB599D">
        <w:rPr>
          <w:noProof/>
        </w:rPr>
        <w:t xml:space="preserve"> 10:3929–43.</w:t>
      </w:r>
    </w:p>
    <w:p w:rsidR="00FB599D" w:rsidRPr="00FB599D" w:rsidRDefault="00FB599D">
      <w:pPr>
        <w:pStyle w:val="NormalWeb"/>
        <w:ind w:left="640" w:hanging="640"/>
        <w:divId w:val="1584954049"/>
        <w:rPr>
          <w:noProof/>
        </w:rPr>
      </w:pPr>
      <w:r w:rsidRPr="00FB599D">
        <w:rPr>
          <w:noProof/>
        </w:rPr>
        <w:t xml:space="preserve">35. </w:t>
      </w:r>
      <w:r w:rsidRPr="00FB599D">
        <w:rPr>
          <w:noProof/>
        </w:rPr>
        <w:tab/>
        <w:t xml:space="preserve">Shen Y, Tolić N, Purvine SO, Smith RD (2012) Improving Collision Induced Dissociation ( CID ), High Energy Collision Dissociation ( HCD ), and Electron Transfer Dissociation ( ETD ) Fourier Transform MS / MS DegradomeÀPeptidome </w:t>
      </w:r>
      <w:r w:rsidRPr="00FB599D">
        <w:rPr>
          <w:noProof/>
        </w:rPr>
        <w:lastRenderedPageBreak/>
        <w:t xml:space="preserve">Identifications Using High Accuracy Mass Information Descriptions of Dat. </w:t>
      </w:r>
      <w:r w:rsidRPr="00FB599D">
        <w:rPr>
          <w:i/>
          <w:iCs/>
          <w:noProof/>
        </w:rPr>
        <w:t>Proteome</w:t>
      </w:r>
      <w:r w:rsidRPr="00FB599D">
        <w:rPr>
          <w:noProof/>
        </w:rPr>
        <w:t xml:space="preserve"> 11:668–77.</w:t>
      </w:r>
    </w:p>
    <w:p w:rsidR="00FB599D" w:rsidRPr="00FB599D" w:rsidRDefault="00FB599D">
      <w:pPr>
        <w:pStyle w:val="NormalWeb"/>
        <w:ind w:left="640" w:hanging="640"/>
        <w:divId w:val="1584954049"/>
        <w:rPr>
          <w:noProof/>
        </w:rPr>
      </w:pPr>
      <w:r w:rsidRPr="00FB599D">
        <w:rPr>
          <w:noProof/>
        </w:rPr>
        <w:t xml:space="preserve">36. </w:t>
      </w:r>
      <w:r w:rsidRPr="00FB599D">
        <w:rPr>
          <w:noProof/>
        </w:rPr>
        <w:tab/>
        <w:t xml:space="preserve">Frese CK, Altelaar AFM, Hennrich ML, Nolting D, Zeller M, Griep-Raming J, Heck AJR, Mohammed S (2011) Improved peptide identification by targeted fragmentation using CID, HCD and ETD on an LTQ-Orbitrap Velos. </w:t>
      </w:r>
      <w:r w:rsidRPr="00FB599D">
        <w:rPr>
          <w:i/>
          <w:iCs/>
          <w:noProof/>
        </w:rPr>
        <w:t>Journal of Proteome Research</w:t>
      </w:r>
      <w:r w:rsidRPr="00FB599D">
        <w:rPr>
          <w:noProof/>
        </w:rPr>
        <w:t xml:space="preserve"> 10:2377–88.</w:t>
      </w:r>
    </w:p>
    <w:p w:rsidR="00FB599D" w:rsidRPr="00555D5B" w:rsidRDefault="00FB599D">
      <w:pPr>
        <w:pStyle w:val="NormalWeb"/>
        <w:ind w:left="640" w:hanging="640"/>
        <w:divId w:val="1584954049"/>
        <w:rPr>
          <w:noProof/>
          <w:lang w:val="pt-PT"/>
          <w:rPrChange w:id="237" w:author="Nuno Bandeira" w:date="2013-02-19T10:39:00Z">
            <w:rPr>
              <w:noProof/>
            </w:rPr>
          </w:rPrChange>
        </w:rPr>
      </w:pPr>
      <w:r w:rsidRPr="00FB599D">
        <w:rPr>
          <w:noProof/>
        </w:rPr>
        <w:t xml:space="preserve">37. </w:t>
      </w:r>
      <w:r w:rsidRPr="00FB599D">
        <w:rPr>
          <w:noProof/>
        </w:rPr>
        <w:tab/>
        <w:t xml:space="preserve">Kessner D, Chambers M, Burke R, Agus D, Mallick P (2008) ProteoWizard: open source software for rapid proteomics tools development. </w:t>
      </w:r>
      <w:r w:rsidRPr="00555D5B">
        <w:rPr>
          <w:i/>
          <w:iCs/>
          <w:noProof/>
          <w:lang w:val="pt-PT"/>
          <w:rPrChange w:id="238" w:author="Nuno Bandeira" w:date="2013-02-19T10:39:00Z">
            <w:rPr>
              <w:i/>
              <w:iCs/>
              <w:noProof/>
            </w:rPr>
          </w:rPrChange>
        </w:rPr>
        <w:t>Bioinformatics</w:t>
      </w:r>
      <w:r w:rsidRPr="00555D5B">
        <w:rPr>
          <w:noProof/>
          <w:lang w:val="pt-PT"/>
          <w:rPrChange w:id="239" w:author="Nuno Bandeira" w:date="2013-02-19T10:39:00Z">
            <w:rPr>
              <w:noProof/>
            </w:rPr>
          </w:rPrChange>
        </w:rPr>
        <w:t xml:space="preserve"> 24:2534–6.</w:t>
      </w:r>
    </w:p>
    <w:p w:rsidR="00FB599D" w:rsidRPr="00FB599D" w:rsidRDefault="00FB599D">
      <w:pPr>
        <w:pStyle w:val="NormalWeb"/>
        <w:ind w:left="640" w:hanging="640"/>
        <w:divId w:val="1584954049"/>
        <w:rPr>
          <w:noProof/>
        </w:rPr>
      </w:pPr>
      <w:r w:rsidRPr="00555D5B">
        <w:rPr>
          <w:noProof/>
          <w:lang w:val="pt-PT"/>
          <w:rPrChange w:id="240" w:author="Nuno Bandeira" w:date="2013-02-19T10:39:00Z">
            <w:rPr>
              <w:noProof/>
            </w:rPr>
          </w:rPrChange>
        </w:rPr>
        <w:t xml:space="preserve">38. </w:t>
      </w:r>
      <w:r w:rsidRPr="00555D5B">
        <w:rPr>
          <w:noProof/>
          <w:lang w:val="pt-PT"/>
          <w:rPrChange w:id="241" w:author="Nuno Bandeira" w:date="2013-02-19T10:39:00Z">
            <w:rPr>
              <w:noProof/>
            </w:rPr>
          </w:rPrChange>
        </w:rPr>
        <w:tab/>
        <w:t xml:space="preserve">Dancík V, Addona T a, Clauser KR, Vath JE, Pevzner P a (1999) De novo peptide sequencing via tandem mass spectrometry. </w:t>
      </w:r>
      <w:r w:rsidRPr="00FB599D">
        <w:rPr>
          <w:i/>
          <w:iCs/>
          <w:noProof/>
        </w:rPr>
        <w:t>Journal of Computational Biology</w:t>
      </w:r>
      <w:r w:rsidRPr="00FB599D">
        <w:rPr>
          <w:noProof/>
        </w:rPr>
        <w:t xml:space="preserve"> 6:327–42.</w:t>
      </w:r>
    </w:p>
    <w:p w:rsidR="00FB599D" w:rsidRPr="00FB599D" w:rsidRDefault="00FB599D">
      <w:pPr>
        <w:pStyle w:val="NormalWeb"/>
        <w:ind w:left="640" w:hanging="640"/>
        <w:divId w:val="1584954049"/>
        <w:rPr>
          <w:noProof/>
        </w:rPr>
      </w:pPr>
      <w:r w:rsidRPr="00FB599D">
        <w:rPr>
          <w:noProof/>
        </w:rPr>
        <w:t xml:space="preserve">39. </w:t>
      </w:r>
      <w:r w:rsidRPr="00FB599D">
        <w:rPr>
          <w:noProof/>
        </w:rPr>
        <w:tab/>
        <w:t xml:space="preserve">Savitski MM, Kjeldsen F, Nielsen ML, Zubarev RA (2007) Hydrogen rearrangement to and from radical z fragments in electron capture dissociation of peptides. </w:t>
      </w:r>
      <w:r w:rsidRPr="00FB599D">
        <w:rPr>
          <w:i/>
          <w:iCs/>
          <w:noProof/>
        </w:rPr>
        <w:t>Journal of the American Society for Mass Spectrometry</w:t>
      </w:r>
      <w:r w:rsidRPr="00FB599D">
        <w:rPr>
          <w:noProof/>
        </w:rPr>
        <w:t xml:space="preserve"> 18:113–20.</w:t>
      </w:r>
    </w:p>
    <w:p w:rsidR="00FB599D" w:rsidRPr="00FB599D" w:rsidRDefault="00FB599D">
      <w:pPr>
        <w:pStyle w:val="NormalWeb"/>
        <w:ind w:left="640" w:hanging="640"/>
        <w:divId w:val="1584954049"/>
        <w:rPr>
          <w:noProof/>
        </w:rPr>
      </w:pPr>
      <w:r w:rsidRPr="00FB599D">
        <w:rPr>
          <w:noProof/>
        </w:rPr>
        <w:t xml:space="preserve">40. </w:t>
      </w:r>
      <w:r w:rsidRPr="00FB599D">
        <w:rPr>
          <w:noProof/>
        </w:rPr>
        <w:tab/>
        <w:t>Clauser KR, Askenazi M, Bandeira N, Chalkley RJ, Deutsch E, Lam H, McDonald WH, Neubert T, Rudnick P, Martens L (2011) Proteome Informatics Research Group 2011 study. iPRG 2011: A Study on the Identification of Electron Transfer Dissociation (ETD) Mass Spectra. Available from: http://www.abrf.org/index.cfm/group.show/ProteomicsInformaticsResearchGroup.53.html.</w:t>
      </w:r>
    </w:p>
    <w:p w:rsidR="00FB599D" w:rsidRPr="00FB599D" w:rsidRDefault="00FB599D">
      <w:pPr>
        <w:pStyle w:val="NormalWeb"/>
        <w:ind w:left="640" w:hanging="640"/>
        <w:divId w:val="1584954049"/>
        <w:rPr>
          <w:noProof/>
        </w:rPr>
      </w:pPr>
      <w:r w:rsidRPr="00FB599D">
        <w:rPr>
          <w:noProof/>
        </w:rPr>
        <w:t xml:space="preserve">41. </w:t>
      </w:r>
      <w:r w:rsidRPr="00FB599D">
        <w:rPr>
          <w:noProof/>
        </w:rPr>
        <w:tab/>
        <w:t xml:space="preserve">Taylor J a, Johnson RS (2001) Implementation and uses of automated de novo peptide sequencing by tandem mass spectrometry. </w:t>
      </w:r>
      <w:r w:rsidRPr="00FB599D">
        <w:rPr>
          <w:i/>
          <w:iCs/>
          <w:noProof/>
        </w:rPr>
        <w:t>Analytical chemistry</w:t>
      </w:r>
      <w:r w:rsidRPr="00FB599D">
        <w:rPr>
          <w:noProof/>
        </w:rPr>
        <w:t xml:space="preserve"> 73:2594–604.</w:t>
      </w:r>
    </w:p>
    <w:p w:rsidR="00FB599D" w:rsidRPr="00FB599D" w:rsidRDefault="00FB599D">
      <w:pPr>
        <w:pStyle w:val="NormalWeb"/>
        <w:ind w:left="640" w:hanging="640"/>
        <w:divId w:val="1584954049"/>
        <w:rPr>
          <w:noProof/>
        </w:rPr>
      </w:pPr>
      <w:r w:rsidRPr="00FB599D">
        <w:rPr>
          <w:noProof/>
        </w:rPr>
        <w:t xml:space="preserve">42. </w:t>
      </w:r>
      <w:r w:rsidRPr="00FB599D">
        <w:rPr>
          <w:noProof/>
        </w:rPr>
        <w:tab/>
        <w:t xml:space="preserve">Frank AM, Bandeira N, Shen Z, Tanner S, Briggs SP, Smith RD, Pevzner PA (2008) Clustering millions of tandem mass spectra. </w:t>
      </w:r>
      <w:r w:rsidRPr="00FB599D">
        <w:rPr>
          <w:i/>
          <w:iCs/>
          <w:noProof/>
        </w:rPr>
        <w:t>Journal of Proteome Research</w:t>
      </w:r>
      <w:r w:rsidRPr="00FB599D">
        <w:rPr>
          <w:noProof/>
        </w:rPr>
        <w:t xml:space="preserve"> 7:113–122.</w:t>
      </w:r>
    </w:p>
    <w:p w:rsidR="00FB599D" w:rsidRPr="00FB599D" w:rsidRDefault="00FB599D">
      <w:pPr>
        <w:pStyle w:val="NormalWeb"/>
        <w:ind w:left="640" w:hanging="640"/>
        <w:divId w:val="1584954049"/>
        <w:rPr>
          <w:noProof/>
        </w:rPr>
      </w:pPr>
      <w:r w:rsidRPr="00FB599D">
        <w:rPr>
          <w:noProof/>
        </w:rPr>
        <w:t xml:space="preserve">43. </w:t>
      </w:r>
      <w:r w:rsidRPr="00FB599D">
        <w:rPr>
          <w:noProof/>
        </w:rPr>
        <w:tab/>
        <w:t>Sigma-Aldrich (2013) http://www.sigmaaldrich.com/.</w:t>
      </w:r>
    </w:p>
    <w:p w:rsidR="00FB599D" w:rsidRPr="00FB599D" w:rsidRDefault="00FB599D">
      <w:pPr>
        <w:pStyle w:val="NormalWeb"/>
        <w:ind w:left="640" w:hanging="640"/>
        <w:divId w:val="1584954049"/>
        <w:rPr>
          <w:noProof/>
        </w:rPr>
      </w:pPr>
      <w:r w:rsidRPr="00FB599D">
        <w:rPr>
          <w:noProof/>
        </w:rPr>
        <w:t xml:space="preserve">44. </w:t>
      </w:r>
      <w:r w:rsidRPr="00FB599D">
        <w:rPr>
          <w:noProof/>
        </w:rPr>
        <w:tab/>
        <w:t xml:space="preserve">Bhatia S, Kil YJ, Ueberheide B, Chait BT, Tayo L, Cruz L, Lu B, Yates JR, Bern M (2012) Constrained de novo sequencing of conotoxins. </w:t>
      </w:r>
      <w:r w:rsidRPr="00FB599D">
        <w:rPr>
          <w:i/>
          <w:iCs/>
          <w:noProof/>
        </w:rPr>
        <w:t>Journal of Proteome Research</w:t>
      </w:r>
      <w:r w:rsidRPr="00FB599D">
        <w:rPr>
          <w:noProof/>
        </w:rPr>
        <w:t xml:space="preserve"> 11:4191–200.</w:t>
      </w:r>
    </w:p>
    <w:p w:rsidR="00FB599D" w:rsidRPr="00FB599D" w:rsidRDefault="00FB599D">
      <w:pPr>
        <w:pStyle w:val="NormalWeb"/>
        <w:ind w:left="640" w:hanging="640"/>
        <w:divId w:val="1584954049"/>
        <w:rPr>
          <w:noProof/>
        </w:rPr>
      </w:pPr>
      <w:r w:rsidRPr="00FB599D">
        <w:rPr>
          <w:noProof/>
        </w:rPr>
        <w:t xml:space="preserve">45. </w:t>
      </w:r>
      <w:r w:rsidRPr="00FB599D">
        <w:rPr>
          <w:noProof/>
        </w:rPr>
        <w:tab/>
        <w:t xml:space="preserve">Castellana NE, McCutcheon K, Pham VC, Harden K, Nguyen A, Young J, Adams C, Schroeder K, Arnott D, Bafna V, Grogan JL, Lill JR (2011) Resurrection of a clinical antibody: template proteogenomic de novo proteomic sequencing and reverse engineering of an anti-lymphotoxin-α antibody. </w:t>
      </w:r>
      <w:r w:rsidRPr="00FB599D">
        <w:rPr>
          <w:i/>
          <w:iCs/>
          <w:noProof/>
        </w:rPr>
        <w:t>Proteomics</w:t>
      </w:r>
      <w:r w:rsidRPr="00FB599D">
        <w:rPr>
          <w:noProof/>
        </w:rPr>
        <w:t xml:space="preserve"> 11:395–405.</w:t>
      </w:r>
    </w:p>
    <w:p w:rsidR="00FB599D" w:rsidRPr="00FB599D" w:rsidRDefault="00FB599D">
      <w:pPr>
        <w:pStyle w:val="NormalWeb"/>
        <w:ind w:left="640" w:hanging="640"/>
        <w:divId w:val="1584954049"/>
        <w:rPr>
          <w:noProof/>
        </w:rPr>
      </w:pPr>
      <w:r w:rsidRPr="00FB599D">
        <w:rPr>
          <w:noProof/>
        </w:rPr>
        <w:t xml:space="preserve">46. </w:t>
      </w:r>
      <w:r w:rsidRPr="00FB599D">
        <w:rPr>
          <w:noProof/>
        </w:rPr>
        <w:tab/>
        <w:t xml:space="preserve">Gupta K, Kumar M, Chandrashekara K, Krishnan KS, Balaram P (2011) Combined Electron Transfer Dissociation-Collision-Induced Dissociation Fragmentation in the </w:t>
      </w:r>
      <w:r w:rsidRPr="00FB599D">
        <w:rPr>
          <w:noProof/>
        </w:rPr>
        <w:lastRenderedPageBreak/>
        <w:t xml:space="preserve">Mass Spectrometric Distinction of Leucine, Isoleucine, and Hydroxyproline Residues in Peptide Natural Products. </w:t>
      </w:r>
      <w:r w:rsidRPr="00FB599D">
        <w:rPr>
          <w:i/>
          <w:iCs/>
          <w:noProof/>
        </w:rPr>
        <w:t>Journal of Proteome Research</w:t>
      </w:r>
      <w:r w:rsidRPr="00FB599D">
        <w:rPr>
          <w:noProof/>
        </w:rPr>
        <w:t xml:space="preserve"> 11:515–22.</w:t>
      </w:r>
    </w:p>
    <w:p w:rsidR="00FB599D" w:rsidRPr="00FB599D" w:rsidRDefault="00FB599D">
      <w:pPr>
        <w:pStyle w:val="NormalWeb"/>
        <w:ind w:left="640" w:hanging="640"/>
        <w:divId w:val="1584954049"/>
        <w:rPr>
          <w:noProof/>
        </w:rPr>
      </w:pPr>
      <w:r w:rsidRPr="00FB599D">
        <w:rPr>
          <w:noProof/>
        </w:rPr>
        <w:t xml:space="preserve">47. </w:t>
      </w:r>
      <w:r w:rsidRPr="00FB599D">
        <w:rPr>
          <w:noProof/>
        </w:rPr>
        <w:tab/>
        <w:t xml:space="preserve">Frank AM (2009) A ranking-based scoring function for peptide-spectrum matches. </w:t>
      </w:r>
      <w:r w:rsidRPr="00FB599D">
        <w:rPr>
          <w:i/>
          <w:iCs/>
          <w:noProof/>
        </w:rPr>
        <w:t>Journal of Proteome Research</w:t>
      </w:r>
      <w:r w:rsidRPr="00FB599D">
        <w:rPr>
          <w:noProof/>
        </w:rPr>
        <w:t xml:space="preserve"> 8:2241–2252. </w:t>
      </w:r>
    </w:p>
    <w:p w:rsidR="00B81EF6" w:rsidRDefault="002572C4" w:rsidP="00FB599D">
      <w:pPr>
        <w:pStyle w:val="NormalWeb"/>
        <w:ind w:left="640" w:hanging="640"/>
        <w:divId w:val="2089494775"/>
      </w:pPr>
      <w:r>
        <w:fldChar w:fldCharType="end"/>
      </w:r>
    </w:p>
    <w:p w:rsidR="00B81EF6" w:rsidRDefault="00B81EF6" w:rsidP="00B81EF6">
      <w:pPr>
        <w:rPr>
          <w:rFonts w:ascii="Times New Roman" w:eastAsiaTheme="minorEastAsia" w:hAnsi="Times New Roman"/>
          <w:szCs w:val="24"/>
        </w:rPr>
      </w:pPr>
      <w:r>
        <w:br w:type="page"/>
      </w:r>
    </w:p>
    <w:p w:rsidR="009246AD" w:rsidRDefault="00B81EF6" w:rsidP="00B81EF6">
      <w:pPr>
        <w:pStyle w:val="Heading1"/>
        <w:divId w:val="1705473728"/>
      </w:pPr>
      <w:r>
        <w:lastRenderedPageBreak/>
        <w:t>Tables</w:t>
      </w:r>
    </w:p>
    <w:p w:rsidR="004D03ED" w:rsidRDefault="00574528" w:rsidP="00EF4A1D">
      <w:pPr>
        <w:pStyle w:val="NormalWeb"/>
        <w:ind w:left="640" w:hanging="640"/>
        <w:divId w:val="1705473728"/>
        <w:rPr>
          <w:ins w:id="242" w:author="aguthals" w:date="2013-02-19T12:22:00Z"/>
        </w:rPr>
      </w:pPr>
      <w:ins w:id="243" w:author="aguthals" w:date="2013-02-21T16:32:00Z">
        <w:r>
          <w:object w:dxaOrig="11594" w:dyaOrig="137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38.5pt" o:ole="">
              <v:imagedata r:id="rId15" o:title=""/>
            </v:shape>
            <o:OLEObject Type="Embed" ProgID="Visio.Drawing.11" ShapeID="_x0000_i1025" DrawAspect="Content" ObjectID="_1423035778" r:id="rId16"/>
          </w:object>
        </w:r>
      </w:ins>
      <w:del w:id="244" w:author="aguthals" w:date="2013-02-21T16:32:00Z">
        <w:r w:rsidR="00DE18A3" w:rsidDel="00574528">
          <w:object w:dxaOrig="11594" w:dyaOrig="13118">
            <v:shape id="_x0000_i1026" type="#_x0000_t75" style="width:453.75pt;height:514.5pt" o:ole="">
              <v:imagedata r:id="rId17" o:title=""/>
            </v:shape>
            <o:OLEObject Type="Embed" ProgID="Visio.Drawing.11" ShapeID="_x0000_i1026" DrawAspect="Content" ObjectID="_1423035779" r:id="rId18"/>
          </w:object>
        </w:r>
      </w:del>
    </w:p>
    <w:p w:rsidR="004D03ED" w:rsidRDefault="004D03ED">
      <w:pPr>
        <w:rPr>
          <w:ins w:id="245" w:author="aguthals" w:date="2013-02-19T12:22:00Z"/>
          <w:rFonts w:ascii="Times New Roman" w:eastAsiaTheme="minorEastAsia" w:hAnsi="Times New Roman"/>
          <w:szCs w:val="24"/>
        </w:rPr>
        <w:pPrChange w:id="246" w:author="aguthals" w:date="2013-02-19T12:22:00Z">
          <w:pPr>
            <w:spacing w:line="240" w:lineRule="auto"/>
            <w:jc w:val="left"/>
          </w:pPr>
        </w:pPrChange>
      </w:pPr>
      <w:ins w:id="247" w:author="aguthals" w:date="2013-02-19T12:22:00Z">
        <w:r>
          <w:br w:type="page"/>
        </w:r>
      </w:ins>
    </w:p>
    <w:p w:rsidR="00B81EF6" w:rsidDel="004D03ED" w:rsidRDefault="00B81EF6">
      <w:pPr>
        <w:divId w:val="1705473728"/>
        <w:rPr>
          <w:del w:id="248" w:author="aguthals" w:date="2013-02-19T12:22:00Z"/>
        </w:rPr>
        <w:pPrChange w:id="249" w:author="aguthals" w:date="2013-02-19T12:22:00Z">
          <w:pPr>
            <w:pStyle w:val="NormalWeb"/>
            <w:ind w:left="640" w:hanging="640"/>
            <w:divId w:val="1705473728"/>
          </w:pPr>
        </w:pPrChange>
      </w:pPr>
    </w:p>
    <w:p w:rsidR="00654A2A" w:rsidDel="004D03ED" w:rsidRDefault="00654A2A">
      <w:pPr>
        <w:divId w:val="1705473728"/>
        <w:rPr>
          <w:del w:id="250" w:author="aguthals" w:date="2013-02-19T12:22:00Z"/>
          <w:sz w:val="28"/>
        </w:rPr>
        <w:pPrChange w:id="251" w:author="aguthals" w:date="2013-02-19T12:22:00Z">
          <w:pPr>
            <w:pStyle w:val="NormalWeb"/>
            <w:ind w:left="640" w:hanging="640"/>
            <w:divId w:val="1705473728"/>
          </w:pPr>
        </w:pPrChange>
      </w:pPr>
    </w:p>
    <w:p w:rsidR="0089305C" w:rsidDel="004D03ED" w:rsidRDefault="0089305C">
      <w:pPr>
        <w:rPr>
          <w:del w:id="252" w:author="aguthals" w:date="2013-02-19T12:22:00Z"/>
          <w:b/>
        </w:rPr>
        <w:pPrChange w:id="253" w:author="aguthals" w:date="2013-02-19T12:22:00Z">
          <w:pPr>
            <w:spacing w:line="240" w:lineRule="auto"/>
            <w:jc w:val="left"/>
          </w:pPr>
        </w:pPrChange>
      </w:pPr>
      <w:bookmarkStart w:id="254" w:name="_Ref330746133"/>
      <w:del w:id="255" w:author="aguthals" w:date="2013-02-19T12:22:00Z">
        <w:r w:rsidDel="004D03ED">
          <w:rPr>
            <w:b/>
          </w:rPr>
          <w:br w:type="page"/>
        </w:r>
      </w:del>
    </w:p>
    <w:p w:rsidR="00B81EF6" w:rsidRPr="00654A2A" w:rsidRDefault="00B81EF6" w:rsidP="002D278D">
      <w:pPr>
        <w:rPr>
          <w:b/>
        </w:rPr>
      </w:pPr>
      <w:r w:rsidRPr="00B81EF6">
        <w:rPr>
          <w:b/>
        </w:rPr>
        <w:lastRenderedPageBreak/>
        <w:t xml:space="preserve">Table </w:t>
      </w:r>
      <w:r w:rsidRPr="00B81EF6">
        <w:rPr>
          <w:b/>
        </w:rPr>
        <w:fldChar w:fldCharType="begin"/>
      </w:r>
      <w:r w:rsidRPr="00B81EF6">
        <w:rPr>
          <w:b/>
        </w:rPr>
        <w:instrText xml:space="preserve"> SEQ Table \* ARABIC </w:instrText>
      </w:r>
      <w:r w:rsidRPr="00B81EF6">
        <w:rPr>
          <w:b/>
        </w:rPr>
        <w:fldChar w:fldCharType="separate"/>
      </w:r>
      <w:r w:rsidR="00534BBA">
        <w:rPr>
          <w:b/>
          <w:noProof/>
        </w:rPr>
        <w:t>1</w:t>
      </w:r>
      <w:r w:rsidRPr="00B81EF6">
        <w:rPr>
          <w:b/>
        </w:rPr>
        <w:fldChar w:fldCharType="end"/>
      </w:r>
      <w:bookmarkEnd w:id="254"/>
      <w:r w:rsidRPr="00B81EF6">
        <w:rPr>
          <w:b/>
        </w:rPr>
        <w:t>.</w:t>
      </w:r>
      <w:r w:rsidRPr="00B81EF6">
        <w:rPr>
          <w:b/>
          <w:sz w:val="28"/>
        </w:rPr>
        <w:t xml:space="preserve"> </w:t>
      </w:r>
      <w:r w:rsidR="00C12D7C" w:rsidRPr="00714FD0">
        <w:rPr>
          <w:i/>
        </w:rPr>
        <w:t>De novo</w:t>
      </w:r>
      <w:r w:rsidR="00C12D7C" w:rsidRPr="007B43F6">
        <w:t xml:space="preserve"> sequencing length, coverage</w:t>
      </w:r>
      <w:r w:rsidR="00C12D7C" w:rsidRPr="007B43F6">
        <w:rPr>
          <w:szCs w:val="24"/>
        </w:rPr>
        <w:t>, and accuracy</w:t>
      </w:r>
      <w:r w:rsidR="00C12D7C">
        <w:rPr>
          <w:szCs w:val="24"/>
        </w:rPr>
        <w:t xml:space="preserve"> for alternative minimum meta-</w:t>
      </w:r>
      <w:proofErr w:type="spellStart"/>
      <w:r w:rsidR="00C12D7C">
        <w:rPr>
          <w:szCs w:val="24"/>
        </w:rPr>
        <w:t>contig</w:t>
      </w:r>
      <w:proofErr w:type="spellEnd"/>
      <w:r w:rsidR="00C12D7C">
        <w:rPr>
          <w:szCs w:val="24"/>
        </w:rPr>
        <w:t xml:space="preserve"> size (</w:t>
      </w:r>
      <w:r w:rsidR="00C12D7C">
        <w:rPr>
          <w:rFonts w:cs="Times"/>
          <w:szCs w:val="24"/>
        </w:rPr>
        <w:t>κ</w:t>
      </w:r>
      <w:r w:rsidR="00C12D7C">
        <w:rPr>
          <w:szCs w:val="24"/>
        </w:rPr>
        <w:t>) cutoffs</w:t>
      </w:r>
      <w:ins w:id="256" w:author="Adrian" w:date="2013-02-22T10:01:00Z">
        <w:r w:rsidR="00ED192F">
          <w:rPr>
            <w:szCs w:val="24"/>
          </w:rPr>
          <w:t>.</w:t>
        </w:r>
      </w:ins>
      <w:del w:id="257" w:author="Adrian" w:date="2013-02-22T10:01:00Z">
        <w:r w:rsidR="00C12D7C" w:rsidRPr="007B43F6" w:rsidDel="00ED192F">
          <w:rPr>
            <w:szCs w:val="24"/>
          </w:rPr>
          <w:delText>.</w:delText>
        </w:r>
      </w:del>
      <w:r w:rsidR="00C12D7C" w:rsidRPr="00D21721">
        <w:rPr>
          <w:b/>
          <w:szCs w:val="24"/>
        </w:rPr>
        <w:t xml:space="preserve"> </w:t>
      </w:r>
      <w:bookmarkStart w:id="258" w:name="OLE_LINK1"/>
      <w:bookmarkStart w:id="259" w:name="OLE_LINK2"/>
      <w:r w:rsidR="00C12D7C" w:rsidRPr="007B43F6">
        <w:rPr>
          <w:b/>
          <w:szCs w:val="24"/>
        </w:rPr>
        <w:t xml:space="preserve">(a) </w:t>
      </w:r>
      <w:r w:rsidR="00C12D7C">
        <w:rPr>
          <w:b/>
          <w:szCs w:val="24"/>
        </w:rPr>
        <w:t>Sequencing r</w:t>
      </w:r>
      <w:r w:rsidR="00C12D7C" w:rsidRPr="007B43F6">
        <w:rPr>
          <w:b/>
          <w:szCs w:val="24"/>
        </w:rPr>
        <w:t>esults for different fragmentation modes</w:t>
      </w:r>
      <w:r w:rsidR="00C12D7C" w:rsidRPr="00D21721">
        <w:rPr>
          <w:b/>
          <w:szCs w:val="24"/>
        </w:rPr>
        <w:t>:</w:t>
      </w:r>
      <w:bookmarkEnd w:id="258"/>
      <w:bookmarkEnd w:id="259"/>
      <w:r w:rsidR="00C12D7C" w:rsidRPr="00D21721">
        <w:rPr>
          <w:szCs w:val="24"/>
        </w:rPr>
        <w:t xml:space="preserve"> </w:t>
      </w:r>
      <w:r w:rsidR="00C12D7C" w:rsidRPr="007B43F6">
        <w:rPr>
          <w:i/>
          <w:szCs w:val="24"/>
        </w:rPr>
        <w:t>Spectrum Coverage</w:t>
      </w:r>
      <w:r w:rsidR="00C12D7C" w:rsidRPr="007B43F6">
        <w:rPr>
          <w:szCs w:val="24"/>
        </w:rPr>
        <w:t xml:space="preserve"> is the</w:t>
      </w:r>
      <w:r w:rsidR="00C12D7C" w:rsidRPr="0071092D">
        <w:t xml:space="preserve"> percent of </w:t>
      </w:r>
      <w:r w:rsidR="00C12D7C">
        <w:t>amino acids in all proteins covered</w:t>
      </w:r>
      <w:r w:rsidR="00C12D7C" w:rsidRPr="0071092D">
        <w:t xml:space="preserve"> by peptides identified</w:t>
      </w:r>
      <w:r w:rsidR="00C12D7C">
        <w:t xml:space="preserve"> by</w:t>
      </w:r>
      <w:r w:rsidR="00C12D7C" w:rsidRPr="0071092D">
        <w:t xml:space="preserve"> MS-GFDB </w:t>
      </w:r>
      <w:r w:rsidR="00C12D7C">
        <w:t>at</w:t>
      </w:r>
      <w:r w:rsidR="00C12D7C" w:rsidRPr="0071092D">
        <w:t xml:space="preserve"> 1% FDR. </w:t>
      </w:r>
      <w:r w:rsidR="00C12D7C" w:rsidRPr="0071092D">
        <w:rPr>
          <w:i/>
        </w:rPr>
        <w:t>Sequencing Coverage</w:t>
      </w:r>
      <w:r w:rsidR="00C12D7C" w:rsidRPr="0071092D">
        <w:t xml:space="preserve"> is the percent of amino acids in </w:t>
      </w:r>
      <w:r w:rsidR="00C12D7C">
        <w:t>all</w:t>
      </w:r>
      <w:r w:rsidR="00C12D7C" w:rsidRPr="0071092D">
        <w:t xml:space="preserve"> protein</w:t>
      </w:r>
      <w:r w:rsidR="00C12D7C">
        <w:t>s</w:t>
      </w:r>
      <w:r w:rsidR="00C12D7C" w:rsidRPr="0071092D">
        <w:t xml:space="preserve"> covered by </w:t>
      </w:r>
      <w:r w:rsidR="00C12D7C">
        <w:t xml:space="preserve">at least one aligned </w:t>
      </w:r>
      <w:r w:rsidR="00C12D7C" w:rsidRPr="00714FD0">
        <w:rPr>
          <w:i/>
        </w:rPr>
        <w:t>de novo</w:t>
      </w:r>
      <w:r w:rsidR="00C12D7C">
        <w:t xml:space="preserve"> sequence</w:t>
      </w:r>
      <w:r w:rsidR="00C12D7C" w:rsidRPr="0071092D">
        <w:t xml:space="preserve">. </w:t>
      </w:r>
      <w:r w:rsidR="00C12D7C" w:rsidRPr="0071092D">
        <w:rPr>
          <w:i/>
        </w:rPr>
        <w:t>Average Seq. Length</w:t>
      </w:r>
      <w:r w:rsidR="00C12D7C" w:rsidRPr="0071092D">
        <w:t xml:space="preserve"> is the average number of </w:t>
      </w:r>
      <w:r w:rsidR="00C12D7C">
        <w:t>amino acids</w:t>
      </w:r>
      <w:r w:rsidR="00C12D7C" w:rsidRPr="0071092D">
        <w:t xml:space="preserve"> covered by each </w:t>
      </w:r>
      <w:r w:rsidR="00C12D7C">
        <w:t xml:space="preserve">aligned </w:t>
      </w:r>
      <w:r w:rsidR="00C12D7C" w:rsidRPr="00714FD0">
        <w:rPr>
          <w:i/>
        </w:rPr>
        <w:t>de novo</w:t>
      </w:r>
      <w:r w:rsidR="00C12D7C">
        <w:t xml:space="preserve"> sequence</w:t>
      </w:r>
      <w:r w:rsidR="00C12D7C" w:rsidRPr="0071092D">
        <w:t xml:space="preserve"> and </w:t>
      </w:r>
      <w:r w:rsidR="00C12D7C" w:rsidRPr="0071092D">
        <w:rPr>
          <w:i/>
        </w:rPr>
        <w:t>Longest Sequence</w:t>
      </w:r>
      <w:r w:rsidR="00C12D7C" w:rsidRPr="0071092D">
        <w:t xml:space="preserve"> is the maximum number of </w:t>
      </w:r>
      <w:r w:rsidR="00C12D7C">
        <w:t>amino acids</w:t>
      </w:r>
      <w:r w:rsidR="00C12D7C" w:rsidRPr="0071092D">
        <w:t xml:space="preserve"> covered </w:t>
      </w:r>
      <w:r w:rsidR="00C12D7C">
        <w:t xml:space="preserve">by a single </w:t>
      </w:r>
      <w:r w:rsidR="00C12D7C" w:rsidRPr="00714FD0">
        <w:rPr>
          <w:i/>
        </w:rPr>
        <w:t>de novo</w:t>
      </w:r>
      <w:r w:rsidR="00C12D7C">
        <w:t xml:space="preserve"> sequence</w:t>
      </w:r>
      <w:r w:rsidR="00C12D7C" w:rsidRPr="0071092D">
        <w:t xml:space="preserve">. </w:t>
      </w:r>
      <w:r w:rsidR="00C12D7C">
        <w:rPr>
          <w:i/>
        </w:rPr>
        <w:t>Sequencing Accuracy</w:t>
      </w:r>
      <w:r w:rsidR="00C12D7C" w:rsidRPr="0071092D">
        <w:t xml:space="preserve"> is the percentage of </w:t>
      </w:r>
      <w:r w:rsidR="00C12D7C">
        <w:t xml:space="preserve">all </w:t>
      </w:r>
      <w:r w:rsidR="00C12D7C" w:rsidRPr="0071092D">
        <w:t>annotated sequence calls</w:t>
      </w:r>
      <w:r w:rsidR="00C12D7C">
        <w:t xml:space="preserve"> </w:t>
      </w:r>
      <w:r w:rsidR="00C12D7C" w:rsidRPr="0071092D">
        <w:t xml:space="preserve">that were </w:t>
      </w:r>
      <w:r w:rsidR="00C12D7C">
        <w:t xml:space="preserve">labeled </w:t>
      </w:r>
      <w:r w:rsidR="00C12D7C" w:rsidRPr="0071092D">
        <w:t xml:space="preserve">correct. </w:t>
      </w:r>
      <w:r w:rsidR="00C12D7C" w:rsidRPr="0071092D">
        <w:rPr>
          <w:i/>
        </w:rPr>
        <w:t>Un-annotated Seq. Calls</w:t>
      </w:r>
      <w:r w:rsidR="00C12D7C" w:rsidRPr="0071092D">
        <w:t xml:space="preserve"> is the percentage of sequence calls that were un-anno</w:t>
      </w:r>
      <w:r w:rsidR="00C12D7C">
        <w:t>tated</w:t>
      </w:r>
      <w:r w:rsidR="00C12D7C" w:rsidRPr="0071092D">
        <w:t>.</w:t>
      </w:r>
      <w:r w:rsidR="00C12D7C">
        <w:t xml:space="preserve"> Each column indicates which combination of MS/MS spectra was used as input to Meta-SPS and</w:t>
      </w:r>
      <w:r w:rsidR="009744AC">
        <w:t xml:space="preserve"> database search.</w:t>
      </w:r>
      <w:del w:id="260" w:author="aguthals" w:date="2013-02-21T16:32:00Z">
        <w:r w:rsidR="009744AC" w:rsidDel="00574528">
          <w:delText xml:space="preserve"> </w:delText>
        </w:r>
        <w:r w:rsidR="00C12D7C" w:rsidDel="00574528">
          <w:delText>*The CID+HCD column indicates sequencing results reported in a previous study of unpaired high-resolution CID and HCD MS/MS spectra from a Thermo LTQ Orbitrap using the same sample material and enzymatic digestions</w:delText>
        </w:r>
        <w:r w:rsidR="00C12D7C" w:rsidDel="00574528">
          <w:fldChar w:fldCharType="begin" w:fldLock="1"/>
        </w:r>
        <w:r w:rsidR="00FB599D" w:rsidDel="00574528">
          <w:del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delInstrText>
        </w:r>
        <w:r w:rsidR="00C12D7C" w:rsidDel="00574528">
          <w:fldChar w:fldCharType="separate"/>
        </w:r>
        <w:r w:rsidR="00FB599D" w:rsidRPr="00FB599D" w:rsidDel="00574528">
          <w:rPr>
            <w:noProof/>
            <w:vertAlign w:val="superscript"/>
          </w:rPr>
          <w:delText>29</w:delText>
        </w:r>
        <w:r w:rsidR="00C12D7C" w:rsidDel="00574528">
          <w:fldChar w:fldCharType="end"/>
        </w:r>
        <w:r w:rsidR="00C12D7C" w:rsidDel="00574528">
          <w:delText>.</w:delText>
        </w:r>
      </w:del>
      <w:r w:rsidR="00C12D7C">
        <w:t xml:space="preserve"> </w:t>
      </w:r>
      <w:r w:rsidR="00C12D7C" w:rsidRPr="00D76FCC">
        <w:rPr>
          <w:b/>
          <w:szCs w:val="24"/>
        </w:rPr>
        <w:t>(</w:t>
      </w:r>
      <w:r w:rsidR="00C12D7C">
        <w:rPr>
          <w:b/>
          <w:szCs w:val="24"/>
        </w:rPr>
        <w:t>b</w:t>
      </w:r>
      <w:r w:rsidR="00C12D7C" w:rsidRPr="00D76FCC">
        <w:rPr>
          <w:b/>
          <w:szCs w:val="24"/>
        </w:rPr>
        <w:t xml:space="preserve">) </w:t>
      </w:r>
      <w:r w:rsidR="00C12D7C">
        <w:rPr>
          <w:b/>
          <w:szCs w:val="24"/>
        </w:rPr>
        <w:t>Sequencing r</w:t>
      </w:r>
      <w:r w:rsidR="00C12D7C" w:rsidRPr="00D76FCC">
        <w:rPr>
          <w:b/>
          <w:szCs w:val="24"/>
        </w:rPr>
        <w:t xml:space="preserve">esults for </w:t>
      </w:r>
      <w:r w:rsidR="00C12D7C">
        <w:rPr>
          <w:b/>
          <w:szCs w:val="24"/>
        </w:rPr>
        <w:t>triplet CID/HCD/ETD fragmentation:</w:t>
      </w:r>
      <w:r w:rsidR="00C12D7C">
        <w:rPr>
          <w:szCs w:val="24"/>
        </w:rPr>
        <w:t xml:space="preserve"> The same metrics in (a) are shown for each protein in the CID/HCD/ETD dataset (cumulative results over all six proteins are shown in the first column of (a)).</w:t>
      </w:r>
    </w:p>
    <w:p w:rsidR="00E3449E" w:rsidRPr="00E3449E" w:rsidRDefault="00E3449E" w:rsidP="00E3449E">
      <w:pPr>
        <w:spacing w:line="240" w:lineRule="auto"/>
        <w:jc w:val="left"/>
        <w:sectPr w:rsidR="00E3449E" w:rsidRPr="00E3449E" w:rsidSect="002A3FD5">
          <w:footerReference w:type="even" r:id="rId19"/>
          <w:footerReference w:type="default" r:id="rId20"/>
          <w:type w:val="continuous"/>
          <w:pgSz w:w="12240" w:h="15840"/>
          <w:pgMar w:top="1440" w:right="1440" w:bottom="1440" w:left="1710" w:header="0" w:footer="0" w:gutter="0"/>
          <w:cols w:space="475"/>
          <w:docGrid w:linePitch="326"/>
        </w:sectPr>
      </w:pPr>
    </w:p>
    <w:p w:rsidR="00E3449E" w:rsidRDefault="00E3449E" w:rsidP="00E3449E">
      <w:pPr>
        <w:pStyle w:val="Heading1"/>
      </w:pPr>
      <w:r>
        <w:lastRenderedPageBreak/>
        <w:t>Figures</w:t>
      </w:r>
    </w:p>
    <w:p w:rsidR="00D63775" w:rsidRDefault="009744AC" w:rsidP="00D63775">
      <w:pPr>
        <w:pStyle w:val="VAFigureCaption"/>
      </w:pPr>
      <w:r>
        <w:object w:dxaOrig="14681" w:dyaOrig="4738">
          <v:shape id="_x0000_i1027" type="#_x0000_t75" style="width:647.25pt;height:209.25pt" o:ole="">
            <v:imagedata r:id="rId21" o:title=""/>
          </v:shape>
          <o:OLEObject Type="Embed" ProgID="Visio.Drawing.11" ShapeID="_x0000_i1027" DrawAspect="Content" ObjectID="_1423035780" r:id="rId22"/>
        </w:object>
      </w:r>
    </w:p>
    <w:p w:rsidR="00E3449E" w:rsidRPr="00DB03E4" w:rsidRDefault="001B18C5" w:rsidP="009744AC">
      <w:pPr>
        <w:pStyle w:val="VAFigureCaption"/>
        <w:jc w:val="left"/>
        <w:sectPr w:rsidR="00E3449E" w:rsidRPr="00DB03E4" w:rsidSect="00E3449E">
          <w:type w:val="continuous"/>
          <w:pgSz w:w="15840" w:h="12240" w:orient="landscape"/>
          <w:pgMar w:top="1440" w:right="1440" w:bottom="1440" w:left="1440" w:header="0" w:footer="0" w:gutter="0"/>
          <w:cols w:space="475"/>
          <w:docGrid w:linePitch="326"/>
        </w:sectPr>
      </w:pPr>
      <w:bookmarkStart w:id="261" w:name="_Ref330529209"/>
      <w:proofErr w:type="gramStart"/>
      <w:r w:rsidRPr="001B18C5">
        <w:rPr>
          <w:b/>
        </w:rPr>
        <w:t xml:space="preserve">Figure </w:t>
      </w:r>
      <w:r w:rsidRPr="001B18C5">
        <w:rPr>
          <w:b/>
        </w:rPr>
        <w:fldChar w:fldCharType="begin"/>
      </w:r>
      <w:r w:rsidRPr="001B18C5">
        <w:rPr>
          <w:b/>
        </w:rPr>
        <w:instrText xml:space="preserve"> SEQ Figure \* ARABIC </w:instrText>
      </w:r>
      <w:r w:rsidRPr="001B18C5">
        <w:rPr>
          <w:b/>
        </w:rPr>
        <w:fldChar w:fldCharType="separate"/>
      </w:r>
      <w:r w:rsidR="00534BBA">
        <w:rPr>
          <w:b/>
          <w:noProof/>
        </w:rPr>
        <w:t>1</w:t>
      </w:r>
      <w:r w:rsidRPr="001B18C5">
        <w:rPr>
          <w:b/>
        </w:rPr>
        <w:fldChar w:fldCharType="end"/>
      </w:r>
      <w:bookmarkEnd w:id="261"/>
      <w:r w:rsidRPr="001B18C5">
        <w:rPr>
          <w:b/>
        </w:rPr>
        <w:t>.</w:t>
      </w:r>
      <w:proofErr w:type="gramEnd"/>
      <w:r>
        <w:t xml:space="preserve"> </w:t>
      </w:r>
      <w:r w:rsidR="00BB5FB4" w:rsidRPr="00BB5FB4">
        <w:rPr>
          <w:b/>
        </w:rPr>
        <w:t xml:space="preserve">Updated Meta-SPS </w:t>
      </w:r>
      <w:r w:rsidR="009744AC">
        <w:rPr>
          <w:b/>
        </w:rPr>
        <w:t>Pipeline</w:t>
      </w:r>
      <w:del w:id="262" w:author="Adrian" w:date="2013-02-22T10:01:00Z">
        <w:r w:rsidR="00BB5FB4" w:rsidRPr="00BB5FB4" w:rsidDel="00ED192F">
          <w:rPr>
            <w:b/>
          </w:rPr>
          <w:delText>:</w:delText>
        </w:r>
        <w:r w:rsidR="00BB5FB4" w:rsidDel="00ED192F">
          <w:delText xml:space="preserve"> </w:delText>
        </w:r>
      </w:del>
      <w:ins w:id="263" w:author="Adrian" w:date="2013-02-22T10:01:00Z">
        <w:r w:rsidR="00ED192F">
          <w:rPr>
            <w:b/>
          </w:rPr>
          <w:t>.</w:t>
        </w:r>
        <w:r w:rsidR="00ED192F">
          <w:t xml:space="preserve"> </w:t>
        </w:r>
      </w:ins>
      <w:r w:rsidR="00D63775" w:rsidRPr="00DB03E4">
        <w:t>Green arrows denote proced</w:t>
      </w:r>
      <w:r w:rsidR="00560587" w:rsidRPr="00DB03E4">
        <w:t>ures previously described</w:t>
      </w:r>
      <w:r w:rsidR="00882956" w:rsidRPr="00DB03E4">
        <w:t xml:space="preserve"> in </w:t>
      </w:r>
      <w:r w:rsidR="00D63775" w:rsidRPr="00DB03E4">
        <w:fldChar w:fldCharType="begin" w:fldLock="1"/>
      </w:r>
      <w:r w:rsidR="00FB599D">
        <w:instrText>ADDIN CSL_CITATION { "citationItems" : [ { "id" : "ITEM-1", "itemData" : { "DOI" : "10.1074/mcp.M111.015768", "abstract" : "Full-length de novo sequencing from tandem mass (MS/MS) spectra of unknown proteins such as antibodies or proteins from organisms with unsequenced genomes remains a challenging open problem. Conventional algorithms designed to individually sequence each MS/MS spectrum are limited by incomplete peptide fragmentation or low signal to noise ratios and tend to result in short de novo sequences at low sequencing accuracy. Our Shotgun Protein Sequencing (SPS) approach was developed to ameliorate these limitations by first finding groups of unidentified spectra from the same peptides (contigs) and then deriving a consensus de novo sequence for each assembled set of spectra (contig sequences). But while SPS enables much more accurate reconstruction of de novo sequences longer than can be recovered from individual MS/MS spectra, it still requires error-tolerant matching to homologous proteins to group smaller contig sequences into full-length protein sequences, thus limiting its effectiveness on sequences from poorly annotated proteins. Utilizing low and high resolution CID and high resolution HCD MS/MS spectra, we address this limitation with a Meta-SPS algorithm designed to overlap and further assemble SPS contigs into Meta-SPS de novo contig sequences extending as long as 100 amino acids at over 97% accuracy without requiring any knowledge of homologous protein sequences. We demonstrate Meta-SPS using distinct MS/MS datasets obtained with separate enzymatic digestions and discuss how the remaining de novo sequencing limitations relate to MS/MS acquisition settings.", "author" : [ { "dropping-particle" : "", "family" : "Guthals", "given" : "Adrian", "non-dropping-particle" : "", "parse-names" : false, "suffix" : "" }, { "dropping-particle" : "", "family" : "Clauser", "given" : "Karl R", "non-dropping-particle" : "", "parse-names" : false, "suffix" : "" }, { "dropping-particle" : "", "family" : "Bandeira", "given" : "Nuno", "non-dropping-particle" : "", "parse-names" : false, "suffix" : "" } ], "container-title" : "Molecular &amp; Cellular Proteomics", "id" : "ITEM-1", "issue" : "11", "issued" : { "date-parts" : [ [ "2012", "7", "13" ] ] }, "page" : "1084-96", "title" : "Shotgun protein sequencing with meta-contig assembly", "type" : "article-journal", "volume" : "10" }, "uris" : [ "http://www.mendeley.com/documents/?uuid=ec2f64f8-bf19-41b1-8f74-94cd413d610b" ] } ], "mendeley" : { "previouslyFormattedCitation" : "&lt;sup&gt;29&lt;/sup&gt;" }, "properties" : { "noteIndex" : 0 }, "schema" : "https://github.com/citation-style-language/schema/raw/master/csl-citation.json" }</w:instrText>
      </w:r>
      <w:r w:rsidR="00D63775" w:rsidRPr="00DB03E4">
        <w:fldChar w:fldCharType="separate"/>
      </w:r>
      <w:r w:rsidR="00FB599D" w:rsidRPr="00FB599D">
        <w:rPr>
          <w:noProof/>
          <w:vertAlign w:val="superscript"/>
        </w:rPr>
        <w:t>29</w:t>
      </w:r>
      <w:r w:rsidR="00D63775" w:rsidRPr="00DB03E4">
        <w:fldChar w:fldCharType="end"/>
      </w:r>
      <w:r w:rsidR="00D63775" w:rsidRPr="00DB03E4">
        <w:t xml:space="preserve"> and </w:t>
      </w:r>
      <w:r w:rsidR="00D63775" w:rsidRPr="00DB03E4">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rsidR="00D63775" w:rsidRPr="00DB03E4">
        <w:fldChar w:fldCharType="separate"/>
      </w:r>
      <w:r w:rsidR="00FB599D" w:rsidRPr="00FB599D">
        <w:rPr>
          <w:noProof/>
          <w:vertAlign w:val="superscript"/>
        </w:rPr>
        <w:t>21</w:t>
      </w:r>
      <w:r w:rsidR="00D63775" w:rsidRPr="00DB03E4">
        <w:fldChar w:fldCharType="end"/>
      </w:r>
      <w:r w:rsidR="00560587" w:rsidRPr="00DB03E4">
        <w:t xml:space="preserve"> </w:t>
      </w:r>
      <w:r w:rsidR="00D63775" w:rsidRPr="00DB03E4">
        <w:t xml:space="preserve">while </w:t>
      </w:r>
      <w:r w:rsidR="00560587" w:rsidRPr="00DB03E4">
        <w:t xml:space="preserve">red </w:t>
      </w:r>
      <w:r w:rsidR="00D63775" w:rsidRPr="00DB03E4">
        <w:t xml:space="preserve">arrows denote </w:t>
      </w:r>
      <w:r w:rsidR="00560587" w:rsidRPr="00DB03E4">
        <w:t xml:space="preserve">updated </w:t>
      </w:r>
      <w:r w:rsidR="00D63775" w:rsidRPr="00DB03E4">
        <w:t>procedures described here</w:t>
      </w:r>
      <w:r w:rsidR="007D4053" w:rsidRPr="00DB03E4">
        <w:t>.</w:t>
      </w:r>
    </w:p>
    <w:p w:rsidR="00E3449E" w:rsidRPr="00E3449E" w:rsidRDefault="00E3449E" w:rsidP="007D4053">
      <w:pPr>
        <w:spacing w:line="240" w:lineRule="auto"/>
        <w:jc w:val="left"/>
      </w:pPr>
    </w:p>
    <w:p w:rsidR="00CF2F7C" w:rsidRDefault="00D86A88">
      <w:pPr>
        <w:spacing w:line="240" w:lineRule="auto"/>
        <w:jc w:val="left"/>
        <w:rPr>
          <w:b/>
        </w:rPr>
      </w:pPr>
      <w:ins w:id="264" w:author="aguthals" w:date="2013-02-21T13:32:00Z">
        <w:r>
          <w:object w:dxaOrig="11869" w:dyaOrig="15255">
            <v:shape id="_x0000_i1028" type="#_x0000_t75" style="width:468pt;height:600.75pt" o:ole="">
              <v:imagedata r:id="rId23" o:title=""/>
            </v:shape>
            <o:OLEObject Type="Embed" ProgID="Visio.Drawing.11" ShapeID="_x0000_i1028" DrawAspect="Content" ObjectID="_1423035781" r:id="rId24"/>
          </w:object>
        </w:r>
      </w:ins>
      <w:del w:id="265" w:author="aguthals" w:date="2013-02-21T13:32:00Z">
        <w:r w:rsidR="00622A2D" w:rsidDel="00D86A88">
          <w:object w:dxaOrig="11869" w:dyaOrig="15255">
            <v:shape id="_x0000_i1029" type="#_x0000_t75" style="width:467.25pt;height:600.75pt" o:ole="">
              <v:imagedata r:id="rId25" o:title=""/>
            </v:shape>
            <o:OLEObject Type="Embed" ProgID="Visio.Drawing.11" ShapeID="_x0000_i1029" DrawAspect="Content" ObjectID="_1423035782" r:id="rId26"/>
          </w:object>
        </w:r>
      </w:del>
      <w:r w:rsidR="00CF2F7C">
        <w:rPr>
          <w:b/>
        </w:rPr>
        <w:br w:type="page"/>
      </w:r>
    </w:p>
    <w:p w:rsidR="00BD5B48" w:rsidRDefault="001B18C5" w:rsidP="00BD5B48">
      <w:pPr>
        <w:pStyle w:val="VAFigureCaption"/>
        <w:rPr>
          <w:rFonts w:cs="Times"/>
        </w:rPr>
      </w:pPr>
      <w:bookmarkStart w:id="266" w:name="_Ref330543125"/>
      <w:proofErr w:type="gramStart"/>
      <w:r w:rsidRPr="001B18C5">
        <w:rPr>
          <w:b/>
        </w:rPr>
        <w:lastRenderedPageBreak/>
        <w:t xml:space="preserve">Figure </w:t>
      </w:r>
      <w:r w:rsidRPr="001B18C5">
        <w:rPr>
          <w:b/>
        </w:rPr>
        <w:fldChar w:fldCharType="begin"/>
      </w:r>
      <w:r w:rsidRPr="001B18C5">
        <w:rPr>
          <w:b/>
        </w:rPr>
        <w:instrText xml:space="preserve"> SEQ Figure \* ARABIC </w:instrText>
      </w:r>
      <w:r w:rsidRPr="001B18C5">
        <w:rPr>
          <w:b/>
        </w:rPr>
        <w:fldChar w:fldCharType="separate"/>
      </w:r>
      <w:r w:rsidR="00534BBA">
        <w:rPr>
          <w:b/>
          <w:noProof/>
        </w:rPr>
        <w:t>2</w:t>
      </w:r>
      <w:r w:rsidRPr="001B18C5">
        <w:rPr>
          <w:b/>
        </w:rPr>
        <w:fldChar w:fldCharType="end"/>
      </w:r>
      <w:bookmarkEnd w:id="266"/>
      <w:r w:rsidRPr="001B18C5">
        <w:rPr>
          <w:b/>
        </w:rPr>
        <w:t>.</w:t>
      </w:r>
      <w:proofErr w:type="gramEnd"/>
      <w:r>
        <w:t xml:space="preserve"> </w:t>
      </w:r>
      <w:proofErr w:type="gramStart"/>
      <w:r w:rsidR="00FC08AD">
        <w:t>MS/MS ion statistics and perform</w:t>
      </w:r>
      <w:r w:rsidR="00C32E2D">
        <w:t xml:space="preserve">ance of CID/HCD/ETD PRM scoring and </w:t>
      </w:r>
      <w:r w:rsidR="00FC08AD">
        <w:t>merging.</w:t>
      </w:r>
      <w:proofErr w:type="gramEnd"/>
      <w:r w:rsidR="00FC08AD">
        <w:t xml:space="preserve"> </w:t>
      </w:r>
      <w:r w:rsidR="000763C9" w:rsidRPr="00341615">
        <w:rPr>
          <w:b/>
        </w:rPr>
        <w:t>(</w:t>
      </w:r>
      <w:r w:rsidR="00FC08AD" w:rsidRPr="00341615">
        <w:rPr>
          <w:b/>
        </w:rPr>
        <w:t xml:space="preserve">a) </w:t>
      </w:r>
      <w:r w:rsidR="000763C9" w:rsidRPr="00341615">
        <w:rPr>
          <w:b/>
        </w:rPr>
        <w:t xml:space="preserve">Observed MS/MS </w:t>
      </w:r>
      <w:r w:rsidR="00C32E2D">
        <w:rPr>
          <w:b/>
        </w:rPr>
        <w:t>i</w:t>
      </w:r>
      <w:r w:rsidR="000763C9" w:rsidRPr="00341615">
        <w:rPr>
          <w:b/>
        </w:rPr>
        <w:t>ons:</w:t>
      </w:r>
      <w:r w:rsidR="000763C9">
        <w:t xml:space="preserve"> </w:t>
      </w:r>
      <w:r w:rsidR="00C32E2D">
        <w:t>Percentage</w:t>
      </w:r>
      <w:r w:rsidR="00E1265A">
        <w:t xml:space="preserve"> of</w:t>
      </w:r>
      <w:r w:rsidR="000763C9">
        <w:t xml:space="preserve"> peptide</w:t>
      </w:r>
      <w:r w:rsidR="00E1265A">
        <w:t xml:space="preserve"> breaks observed by N-terminal ions (</w:t>
      </w:r>
      <m:oMath>
        <m:r>
          <w:rPr>
            <w:rFonts w:ascii="Cambria Math" w:hAnsi="Cambria Math"/>
          </w:rPr>
          <m:t>b</m:t>
        </m:r>
      </m:oMath>
      <w:r w:rsidR="000763C9">
        <w:t xml:space="preserve"> ions in CID/</w:t>
      </w:r>
      <w:r w:rsidR="00E1265A">
        <w:t>HCD an</w:t>
      </w:r>
      <w:r w:rsidR="000763C9">
        <w:t xml:space="preserve">d </w:t>
      </w:r>
      <m:oMath>
        <m:r>
          <w:rPr>
            <w:rFonts w:ascii="Cambria Math" w:hAnsi="Cambria Math"/>
          </w:rPr>
          <m:t>c</m:t>
        </m:r>
      </m:oMath>
      <w:r w:rsidR="000763C9">
        <w:t xml:space="preserve"> ions in ETD) and</w:t>
      </w:r>
      <w:r w:rsidR="00E92673">
        <w:t>/or</w:t>
      </w:r>
      <w:r w:rsidR="000763C9">
        <w:t xml:space="preserve"> C-terminal ions (</w:t>
      </w:r>
      <m:oMath>
        <m:r>
          <w:rPr>
            <w:rFonts w:ascii="Cambria Math" w:hAnsi="Cambria Math"/>
          </w:rPr>
          <m:t>y</m:t>
        </m:r>
      </m:oMath>
      <w:r w:rsidR="000763C9">
        <w:t xml:space="preserve"> ions in CID/HCD and </w:t>
      </w:r>
      <m:oMath>
        <m:r>
          <w:rPr>
            <w:rFonts w:ascii="Cambria Math" w:hAnsi="Cambria Math"/>
          </w:rPr>
          <m:t>z</m:t>
        </m:r>
      </m:oMath>
      <w:r w:rsidR="000763C9">
        <w:rPr>
          <w:rFonts w:cs="Times"/>
        </w:rPr>
        <w:t>°</w:t>
      </w:r>
      <w:r w:rsidR="000763C9">
        <w:t>/</w:t>
      </w:r>
      <m:oMath>
        <m:r>
          <w:rPr>
            <w:rFonts w:ascii="Cambria Math" w:hAnsi="Cambria Math"/>
          </w:rPr>
          <m:t>z</m:t>
        </m:r>
      </m:oMath>
      <w:r w:rsidR="000763C9">
        <w:rPr>
          <w:rFonts w:cs="Times"/>
        </w:rPr>
        <w:t>°+H ions</w:t>
      </w:r>
      <w:r w:rsidR="000763C9">
        <w:rPr>
          <w:rFonts w:cs="Times"/>
        </w:rPr>
        <w:fldChar w:fldCharType="begin" w:fldLock="1"/>
      </w:r>
      <w:r w:rsidR="00FB599D">
        <w:rPr>
          <w:rFonts w:cs="Times"/>
        </w:rPr>
        <w:instrText>ADDIN CSL_CITATION { "citationItems" : [ { "id" : "ITEM-1", "itemData" : { "DOI" : "10.1016/j.jasms.2006.09.008", "abstract" : "Hydrogen rearrangement is an important process in radical chemistry. A high degree of H. rearrangement to and from z. ionic fragments (combined occurrence frequency 47% compared with that of z.) is confirmed in analysis of 15,000 tandem mass spectra of tryptic peptides obtained with electron capture dissociation (ECD), including previously unreported double H. losses. Consistent with the radical character of H. abstraction, the residue determining the formation rate of z' = z. + H. species is found to be the N-terminal residue in z. species. The size of the complementary c(m)' fragment turned out to be another important factor, with z' species dominating over z. ions for m &lt; or = 6. The H. atom was found to be abstracted from the side chains as well as from alpha-carbon groups of residues composing the c' species, with Gln and His in the c' fragment promoting H. donation and Asp and Ala opposing it. Ab initio calculations of formation energies of .A radicals (A is an amino acid) confirmed that the main driving force for H. abstraction by z. is the process exothermicity. No valid correlation was found between the NC(alpha) bond strength and the frequency of this bond cleavage, indicating that other factors than thermochemistry are responsible for directing the site of ECD cleavage. Understanding hydrogen attachment to and loss from ECD fragments should facilitate automatic interpretation ECD mass spectra in protein identification and characterization, including de novo sequencing.", "author" : [ { "dropping-particle" : "", "family" : "Savitski", "given" : "Mikhail M", "non-dropping-particle" : "", "parse-names" : false, "suffix" : "" }, { "dropping-particle" : "", "family" : "Kjeldsen", "given" : "Frank", "non-dropping-particle" : "", "parse-names" : false, "suffix" : "" }, { "dropping-particle" : "", "family" : "Nielsen", "given" : "Michael L", "non-dropping-particle" : "", "parse-names" : false, "suffix" : "" }, { "dropping-particle" : "", "family" : "Zubarev", "given" : "Roman A", "non-dropping-particle" : "", "parse-names" : false, "suffix" : "" } ], "container-title" : "Journal of the American Society for Mass Spectrometry", "id" : "ITEM-1", "issue" : "1", "issued" : { "date-parts" : [ [ "2007" ] ] }, "page" : "113-20", "title" : "Hydrogen rearrangement to and from radical z fragments in electron capture dissociation of peptides.", "type" : "article-journal", "volume" : "18" }, "uris" : [ "http://www.mendeley.com/documents/?uuid=75286238-42ef-496b-9269-8d6be9eb1bad" ] } ], "mendeley" : { "previouslyFormattedCitation" : "&lt;sup&gt;39&lt;/sup&gt;" }, "properties" : { "noteIndex" : 0 }, "schema" : "https://github.com/citation-style-language/schema/raw/master/csl-citation.json" }</w:instrText>
      </w:r>
      <w:r w:rsidR="000763C9">
        <w:rPr>
          <w:rFonts w:cs="Times"/>
        </w:rPr>
        <w:fldChar w:fldCharType="separate"/>
      </w:r>
      <w:r w:rsidR="00FB599D" w:rsidRPr="00FB599D">
        <w:rPr>
          <w:rFonts w:cs="Times"/>
          <w:noProof/>
          <w:vertAlign w:val="superscript"/>
        </w:rPr>
        <w:t>39</w:t>
      </w:r>
      <w:r w:rsidR="000763C9">
        <w:rPr>
          <w:rFonts w:cs="Times"/>
        </w:rPr>
        <w:fldChar w:fldCharType="end"/>
      </w:r>
      <w:r w:rsidR="000763C9">
        <w:rPr>
          <w:rFonts w:cs="Times"/>
        </w:rPr>
        <w:t xml:space="preserve"> in ETD) over all</w:t>
      </w:r>
      <w:r w:rsidR="00CF2F7C">
        <w:rPr>
          <w:rFonts w:cs="Times"/>
        </w:rPr>
        <w:t xml:space="preserve"> MS/MS</w:t>
      </w:r>
      <w:r w:rsidR="000763C9">
        <w:rPr>
          <w:rFonts w:cs="Times"/>
        </w:rPr>
        <w:t xml:space="preserve"> CID/HCD/ETD triplets identified by MS-GFDB</w:t>
      </w:r>
      <w:r w:rsidR="00E13E99">
        <w:rPr>
          <w:rFonts w:cs="Times"/>
        </w:rPr>
        <w:t xml:space="preserve"> (considering a </w:t>
      </w:r>
      <w:r w:rsidR="00C32E2D">
        <w:rPr>
          <w:rFonts w:cs="Times"/>
        </w:rPr>
        <w:t>1</w:t>
      </w:r>
      <w:r w:rsidR="00E13E99">
        <w:rPr>
          <w:rFonts w:cs="Times"/>
        </w:rPr>
        <w:t>0 ppm peak tolerance)</w:t>
      </w:r>
      <w:r w:rsidR="000763C9">
        <w:rPr>
          <w:rFonts w:cs="Times"/>
        </w:rPr>
        <w:t xml:space="preserve">. </w:t>
      </w:r>
      <w:r w:rsidR="00C54595">
        <w:rPr>
          <w:rFonts w:cs="Times"/>
        </w:rPr>
        <w:t xml:space="preserve">To filter out low-intensity </w:t>
      </w:r>
      <w:r w:rsidR="00C32E2D">
        <w:rPr>
          <w:rFonts w:cs="Times"/>
        </w:rPr>
        <w:t xml:space="preserve">noise </w:t>
      </w:r>
      <w:r w:rsidR="00C54595">
        <w:rPr>
          <w:rFonts w:cs="Times"/>
        </w:rPr>
        <w:t xml:space="preserve">peaks, a </w:t>
      </w:r>
      <w:r w:rsidR="00C54595">
        <w:t>peak was counted if and only if its i</w:t>
      </w:r>
      <w:r w:rsidR="00E13E99">
        <w:t>ntensity was ranked in the top seven</w:t>
      </w:r>
      <w:r w:rsidR="00C54595">
        <w:t xml:space="preserve"> over all neighboring peak intensities with in a </w:t>
      </w:r>
      <w:r w:rsidR="00C54595">
        <w:rPr>
          <w:rFonts w:cs="Times"/>
        </w:rPr>
        <w:t>±</w:t>
      </w:r>
      <w:r w:rsidR="00C54595">
        <w:t>56 Da radius.</w:t>
      </w:r>
      <w:r w:rsidR="00C54595">
        <w:rPr>
          <w:rFonts w:cs="Times"/>
        </w:rPr>
        <w:t xml:space="preserve"> </w:t>
      </w:r>
      <w:r w:rsidR="000763C9">
        <w:rPr>
          <w:rFonts w:cs="Times"/>
        </w:rPr>
        <w:t xml:space="preserve">Rows separate </w:t>
      </w:r>
      <w:r w:rsidR="00BB5FB4">
        <w:rPr>
          <w:rFonts w:cs="Times"/>
        </w:rPr>
        <w:t>baseline PSMs</w:t>
      </w:r>
      <w:r w:rsidR="000763C9">
        <w:rPr>
          <w:rFonts w:cs="Times"/>
        </w:rPr>
        <w:t xml:space="preserve"> by precursor charge of identified triplets. </w:t>
      </w:r>
      <w:r w:rsidR="00CF2F7C" w:rsidRPr="00341615">
        <w:rPr>
          <w:rFonts w:cs="Times"/>
          <w:b/>
        </w:rPr>
        <w:t xml:space="preserve">(b) Performance of PRM </w:t>
      </w:r>
      <w:r w:rsidR="00C32E2D">
        <w:rPr>
          <w:rFonts w:cs="Times"/>
          <w:b/>
        </w:rPr>
        <w:t>s</w:t>
      </w:r>
      <w:r w:rsidR="00CF2F7C" w:rsidRPr="00341615">
        <w:rPr>
          <w:rFonts w:cs="Times"/>
          <w:b/>
        </w:rPr>
        <w:t>coring:</w:t>
      </w:r>
      <w:r w:rsidR="00C32E2D">
        <w:rPr>
          <w:rFonts w:cs="Times"/>
        </w:rPr>
        <w:t xml:space="preserve"> P</w:t>
      </w:r>
      <w:r w:rsidR="00CF2F7C">
        <w:rPr>
          <w:rFonts w:cs="Times"/>
        </w:rPr>
        <w:t xml:space="preserve">ercentage of observed peptide breaks and percentage of explained score (the summed score of all </w:t>
      </w:r>
      <w:r w:rsidR="00C32E2D">
        <w:rPr>
          <w:rFonts w:cs="Times"/>
        </w:rPr>
        <w:t>true</w:t>
      </w:r>
      <w:r w:rsidR="00CF2F7C">
        <w:rPr>
          <w:rFonts w:cs="Times"/>
        </w:rPr>
        <w:t xml:space="preserve"> PRMs over the sum of all scores in the spectrum x 100) was counted over all </w:t>
      </w:r>
      <w:r w:rsidR="00007BAD">
        <w:rPr>
          <w:rFonts w:cs="Times"/>
        </w:rPr>
        <w:t xml:space="preserve">combinations of merged/un-merged </w:t>
      </w:r>
      <w:r w:rsidR="00CF2F7C">
        <w:rPr>
          <w:rFonts w:cs="Times"/>
        </w:rPr>
        <w:t xml:space="preserve">PRM spectra </w:t>
      </w:r>
      <w:r w:rsidR="005D48AA">
        <w:rPr>
          <w:rFonts w:cs="Times"/>
        </w:rPr>
        <w:t xml:space="preserve">(without clustering) </w:t>
      </w:r>
      <w:r w:rsidR="00CF2F7C">
        <w:rPr>
          <w:rFonts w:cs="Times"/>
        </w:rPr>
        <w:t xml:space="preserve">with identified MS/MS spectra. Peaks at </w:t>
      </w:r>
      <w:r w:rsidR="00C32E2D">
        <w:rPr>
          <w:rFonts w:cs="Times"/>
        </w:rPr>
        <w:t xml:space="preserve">N/C-terminal masses </w:t>
      </w:r>
      <w:r w:rsidR="00007BAD">
        <w:rPr>
          <w:rFonts w:cs="Times"/>
        </w:rPr>
        <w:t>indicated</w:t>
      </w:r>
      <w:r w:rsidR="00CF2F7C">
        <w:rPr>
          <w:rFonts w:cs="Times"/>
        </w:rPr>
        <w:t xml:space="preserve"> peptide breaks in all</w:t>
      </w:r>
      <w:r w:rsidR="00007BAD">
        <w:rPr>
          <w:rFonts w:cs="Times"/>
        </w:rPr>
        <w:t xml:space="preserve"> </w:t>
      </w:r>
      <w:r w:rsidR="00C32E2D">
        <w:rPr>
          <w:rFonts w:cs="Times"/>
        </w:rPr>
        <w:t>cases</w:t>
      </w:r>
      <w:r w:rsidR="00007BAD">
        <w:rPr>
          <w:rFonts w:cs="Times"/>
        </w:rPr>
        <w:t>. Each combination of PRM spectra was benchmarked by MS-GFDB IDs of the same combination of MS/MS spectra</w:t>
      </w:r>
      <w:r w:rsidR="00C32E2D">
        <w:rPr>
          <w:rFonts w:cs="Times"/>
        </w:rPr>
        <w:fldChar w:fldCharType="begin" w:fldLock="1"/>
      </w:r>
      <w:r w:rsidR="00FB599D">
        <w:rPr>
          <w:rFonts w:cs="Times"/>
        </w:rPr>
        <w:instrText>ADDIN CSL_CITATION { "citationItems" : [ { "id" : "ITEM-1", "itemData" : { "abstract" : "Recent emergence of new mass spectrometry techniques (e.g. electron transfer dissociation, ETD) and improved availability of additional proteases (e.g. Lys-N) for protein digestion in high-throughput experiments raised the challenge of designing new algorithms for interpreting the resulting new types of tandem mass (MS/MS) spectra. Traditional MS/MS database search algorithms such as SEQUEST and Mascot were originally designed for collision induced dissociation (CID) of tryptic peptides and are largely based on expert knowledge about fragmentation of tryptic peptides (rather than machine learning techniques) to design CID-specific scoring functions. As a result, the performance of these algorithms is suboptimal for new mass spectrometry technologies or nontryptic peptides. We recently proposed the generating function approach (MS-GF) for CID spectra of tryptic peptides. In this study, we extend MS-GF to automatically derive scoring parameters from a set of annotated MS/MS spectra of any type (e.g. CID, ETD, etc.), and present a new database search tool MS-GFDB based on MS-GF. We show that MS-GFDB outperforms Mascot for ETD spectra or peptides digested with Lys-N. For example, in the case of ETD spectra, the number of tryptic and Lys-N peptides identified by MS-GFDB increased by a factor of 2.7 and 2.6 as compared with Mascot. Moreover, even following a decade of Mascot developments for analyzing CID spectra of tryptic peptides, MS-GFDB (that is not particularly tailored for CID spectra or tryptic peptides) resulted in 28% increase over Mascot in the number of peptide identifications. Finally, we propose a statistical framework for analyzing multiple spectra from the same precursor (e.g. CID/ETD spectral pairs) and assigning p values to peptide-spectrum-spectrum matches.", "author" : [ { "dropping-particle" : "", "family" : "Kim", "given" : "Sangtae", "non-dropping-particle" : "", "parse-names" : false, "suffix" : "" }, { "dropping-particle" : "", "family" : "Mischerikow", "given" : "Nikolai", "non-dropping-particle" : "", "parse-names" : false, "suffix" : "" }, { "dropping-particle" : "", "family" : "Bandeira", "given" : "Nuno", "non-dropping-particle" : "", "parse-names" : false, "suffix" : "" }, { "dropping-particle" : "", "family" : "Navarro", "given" : "J Daniel", "non-dropping-particle" : "", "parse-names" : false, "suffix" : "" }, { "dropping-particle" : "", "family" : "Wich", "given" : "Louis", "non-dropping-particle" : "", "parse-names" : false, "suffix" : "" }, { "dropping-particle" : "", "family" : "Mohammed", "given" : "Shabaz", "non-dropping-particle" : "", "parse-names" : false, "suffix" : "" }, { "dropping-particle" : "", "family" : "Heck", "given" : "Albert J R", "non-dropping-particle" : "", "parse-names" : false, "suffix" : "" }, { "dropping-particle" : "", "family" : "Pevzner", "given" : "Pavel A", "non-dropping-particle" : "", "parse-names" : false, "suffix" : "" } ], "container-title" : "Molecular &amp; Cellular Proteomics", "id" : "ITEM-1", "issue" : "12", "issued" : { "date-parts" : [ [ "2010" ] ] }, "page" : "2840-2852", "title" : "The generating function of CID, ETD, and CID/ETD pairs of tandem mass spectra: applications to database search.", "type" : "article-journal", "volume" : "9" }, "uris" : [ "http://www.mendeley.com/documents/?uuid=a43eede2-4249-422c-9359-56ac04ded8a6" ] } ], "mendeley" : { "previouslyFormattedCitation" : "&lt;sup&gt;3&lt;/sup&gt;" }, "properties" : { "noteIndex" : 0 }, "schema" : "https://github.com/citation-style-language/schema/raw/master/csl-citation.json" }</w:instrText>
      </w:r>
      <w:r w:rsidR="00C32E2D">
        <w:rPr>
          <w:rFonts w:cs="Times"/>
        </w:rPr>
        <w:fldChar w:fldCharType="separate"/>
      </w:r>
      <w:r w:rsidR="00FB599D" w:rsidRPr="00FB599D">
        <w:rPr>
          <w:rFonts w:cs="Times"/>
          <w:noProof/>
          <w:vertAlign w:val="superscript"/>
        </w:rPr>
        <w:t>3</w:t>
      </w:r>
      <w:r w:rsidR="00C32E2D">
        <w:rPr>
          <w:rFonts w:cs="Times"/>
        </w:rPr>
        <w:fldChar w:fldCharType="end"/>
      </w:r>
      <w:r w:rsidR="00007BAD">
        <w:rPr>
          <w:rFonts w:cs="Times"/>
        </w:rPr>
        <w:t xml:space="preserve"> (CID/HCD/ETD PRMs were </w:t>
      </w:r>
      <w:r w:rsidR="00C32E2D">
        <w:rPr>
          <w:rFonts w:cs="Times"/>
        </w:rPr>
        <w:t>benchmarked with CID/HCD/ETD</w:t>
      </w:r>
      <w:r w:rsidR="00007BAD">
        <w:rPr>
          <w:rFonts w:cs="Times"/>
        </w:rPr>
        <w:t xml:space="preserve"> IDs, CID/ETD PRMs with CID/ETD IDs, HCD PRMs with HCD IDs, </w:t>
      </w:r>
      <w:proofErr w:type="spellStart"/>
      <w:r w:rsidR="00007BAD">
        <w:rPr>
          <w:rFonts w:cs="Times"/>
        </w:rPr>
        <w:t>etc</w:t>
      </w:r>
      <w:proofErr w:type="spellEnd"/>
      <w:r w:rsidR="00007BAD">
        <w:rPr>
          <w:rFonts w:cs="Times"/>
        </w:rPr>
        <w:t xml:space="preserve">). Also indicated is the performance gained by re-training </w:t>
      </w:r>
      <w:proofErr w:type="spellStart"/>
      <w:r w:rsidR="00007BAD">
        <w:rPr>
          <w:rFonts w:cs="Times"/>
        </w:rPr>
        <w:t>PepNovo</w:t>
      </w:r>
      <w:proofErr w:type="spellEnd"/>
      <w:r w:rsidR="00007BAD" w:rsidRPr="00007BAD">
        <w:rPr>
          <w:rFonts w:cs="Times"/>
          <w:vertAlign w:val="superscript"/>
        </w:rPr>
        <w:t>+</w:t>
      </w:r>
      <w:r w:rsidR="00007BAD">
        <w:rPr>
          <w:rFonts w:cs="Times"/>
        </w:rPr>
        <w:t xml:space="preserve"> to individuall</w:t>
      </w:r>
      <w:r w:rsidR="005F020C">
        <w:rPr>
          <w:rFonts w:cs="Times"/>
        </w:rPr>
        <w:t xml:space="preserve">y score high resolution CID, </w:t>
      </w:r>
      <w:r w:rsidR="00007BAD">
        <w:rPr>
          <w:rFonts w:cs="Times"/>
        </w:rPr>
        <w:t>HCD</w:t>
      </w:r>
      <w:r w:rsidR="005F020C">
        <w:rPr>
          <w:rFonts w:cs="Times"/>
        </w:rPr>
        <w:t>, and ETD</w:t>
      </w:r>
      <w:r w:rsidR="00007BAD">
        <w:rPr>
          <w:rFonts w:cs="Times"/>
        </w:rPr>
        <w:t xml:space="preserve"> spectra. </w:t>
      </w:r>
      <w:r w:rsidR="00007BAD" w:rsidRPr="00007BAD">
        <w:rPr>
          <w:rFonts w:cs="Times"/>
          <w:b/>
        </w:rPr>
        <w:t>(</w:t>
      </w:r>
      <w:r w:rsidR="00007BAD" w:rsidRPr="00426B01">
        <w:rPr>
          <w:rFonts w:cs="Times"/>
          <w:b/>
        </w:rPr>
        <w:t xml:space="preserve">c) Identified </w:t>
      </w:r>
      <w:r w:rsidR="00C32E2D">
        <w:rPr>
          <w:rFonts w:cs="Times"/>
          <w:b/>
        </w:rPr>
        <w:t>s</w:t>
      </w:r>
      <w:r w:rsidR="00007BAD" w:rsidRPr="00426B01">
        <w:rPr>
          <w:rFonts w:cs="Times"/>
          <w:b/>
        </w:rPr>
        <w:t>pectra</w:t>
      </w:r>
      <w:r w:rsidR="00FD72E9">
        <w:rPr>
          <w:rFonts w:cs="Times"/>
          <w:b/>
        </w:rPr>
        <w:t xml:space="preserve"> and </w:t>
      </w:r>
      <w:r w:rsidR="00C32E2D">
        <w:rPr>
          <w:rFonts w:cs="Times"/>
          <w:b/>
        </w:rPr>
        <w:t>p</w:t>
      </w:r>
      <w:r w:rsidR="00FD72E9">
        <w:rPr>
          <w:rFonts w:cs="Times"/>
          <w:b/>
        </w:rPr>
        <w:t>eptides</w:t>
      </w:r>
      <w:r w:rsidR="00007BAD" w:rsidRPr="00426B01">
        <w:rPr>
          <w:rFonts w:cs="Times"/>
          <w:b/>
        </w:rPr>
        <w:t>:</w:t>
      </w:r>
      <w:r w:rsidR="00007BAD">
        <w:rPr>
          <w:rFonts w:cs="Times"/>
        </w:rPr>
        <w:t xml:space="preserve"> The numbers of identified spectra and unique peptides are shown for each combination of MS/MS spectra used to benchmark PRM scores in (b). </w:t>
      </w:r>
      <w:r w:rsidR="006B7667">
        <w:rPr>
          <w:rFonts w:cs="Times"/>
        </w:rPr>
        <w:t xml:space="preserve">As expected, incorporation of ETD significantly </w:t>
      </w:r>
      <w:r w:rsidR="00910395">
        <w:rPr>
          <w:rFonts w:cs="Times"/>
        </w:rPr>
        <w:t>improves</w:t>
      </w:r>
      <w:r w:rsidR="006B7667">
        <w:rPr>
          <w:rFonts w:cs="Times"/>
        </w:rPr>
        <w:t xml:space="preserve"> identification rates of spectra from highly charged precursors.</w:t>
      </w:r>
    </w:p>
    <w:p w:rsidR="00BD5B48" w:rsidRDefault="00BD5B48">
      <w:pPr>
        <w:spacing w:line="240" w:lineRule="auto"/>
        <w:jc w:val="left"/>
        <w:rPr>
          <w:rFonts w:cs="Times"/>
        </w:rPr>
      </w:pPr>
      <w:r>
        <w:rPr>
          <w:rFonts w:cs="Times"/>
        </w:rPr>
        <w:br w:type="page"/>
      </w:r>
    </w:p>
    <w:p w:rsidR="00BD5B48" w:rsidRDefault="00BD5B48" w:rsidP="00BD5B48">
      <w:pPr>
        <w:pStyle w:val="VAFigureCaption"/>
        <w:sectPr w:rsidR="00BD5B48" w:rsidSect="00E3449E">
          <w:type w:val="continuous"/>
          <w:pgSz w:w="12240" w:h="15840"/>
          <w:pgMar w:top="1440" w:right="1440" w:bottom="1440" w:left="1440" w:header="0" w:footer="0" w:gutter="0"/>
          <w:cols w:space="475"/>
          <w:docGrid w:linePitch="326"/>
        </w:sectPr>
      </w:pPr>
    </w:p>
    <w:p w:rsidR="00086E24" w:rsidRDefault="00012176" w:rsidP="00BD5B48">
      <w:pPr>
        <w:pStyle w:val="VAFigureCaption"/>
      </w:pPr>
      <w:r>
        <w:object w:dxaOrig="15469" w:dyaOrig="9711">
          <v:shape id="_x0000_i1030" type="#_x0000_t75" style="width:647.25pt;height:407.25pt" o:ole="">
            <v:imagedata r:id="rId27" o:title=""/>
          </v:shape>
          <o:OLEObject Type="Embed" ProgID="Visio.Drawing.11" ShapeID="_x0000_i1030" DrawAspect="Content" ObjectID="_1423035783" r:id="rId28"/>
        </w:object>
      </w:r>
    </w:p>
    <w:p w:rsidR="001D77C0" w:rsidRDefault="001D77C0" w:rsidP="00DB03E4">
      <w:pPr>
        <w:pStyle w:val="VAFigureCaption"/>
      </w:pPr>
    </w:p>
    <w:p w:rsidR="001D77C0" w:rsidRDefault="001D77C0" w:rsidP="001D77C0">
      <w:pPr>
        <w:sectPr w:rsidR="001D77C0" w:rsidSect="00BD5B48">
          <w:type w:val="continuous"/>
          <w:pgSz w:w="15840" w:h="12240" w:orient="landscape"/>
          <w:pgMar w:top="1440" w:right="1440" w:bottom="1440" w:left="1440" w:header="0" w:footer="0" w:gutter="0"/>
          <w:cols w:space="475"/>
          <w:docGrid w:linePitch="326"/>
        </w:sectPr>
      </w:pPr>
    </w:p>
    <w:p w:rsidR="00012176" w:rsidRPr="00012176" w:rsidRDefault="00012176" w:rsidP="00012176">
      <w:pPr>
        <w:rPr>
          <w:rFonts w:ascii="Times New Roman" w:hAnsi="Times New Roman"/>
        </w:rPr>
      </w:pPr>
      <w:bookmarkStart w:id="267" w:name="_Ref330557431"/>
      <w:proofErr w:type="gramStart"/>
      <w:r w:rsidRPr="00012176">
        <w:rPr>
          <w:rFonts w:ascii="Times New Roman" w:hAnsi="Times New Roman"/>
          <w:b/>
        </w:rPr>
        <w:lastRenderedPageBreak/>
        <w:t xml:space="preserve">Figure </w:t>
      </w:r>
      <w:r w:rsidRPr="00012176">
        <w:rPr>
          <w:rFonts w:ascii="Times New Roman" w:hAnsi="Times New Roman"/>
          <w:b/>
        </w:rPr>
        <w:fldChar w:fldCharType="begin"/>
      </w:r>
      <w:r w:rsidRPr="00012176">
        <w:rPr>
          <w:rFonts w:ascii="Times New Roman" w:hAnsi="Times New Roman"/>
          <w:b/>
        </w:rPr>
        <w:instrText xml:space="preserve"> SEQ Figure \* ARABIC </w:instrText>
      </w:r>
      <w:r w:rsidRPr="00012176">
        <w:rPr>
          <w:rFonts w:ascii="Times New Roman" w:hAnsi="Times New Roman"/>
          <w:b/>
        </w:rPr>
        <w:fldChar w:fldCharType="separate"/>
      </w:r>
      <w:r w:rsidR="00534BBA">
        <w:rPr>
          <w:rFonts w:ascii="Times New Roman" w:hAnsi="Times New Roman"/>
          <w:b/>
          <w:noProof/>
        </w:rPr>
        <w:t>3</w:t>
      </w:r>
      <w:r w:rsidRPr="00012176">
        <w:rPr>
          <w:rFonts w:ascii="Times New Roman" w:hAnsi="Times New Roman"/>
          <w:b/>
        </w:rPr>
        <w:fldChar w:fldCharType="end"/>
      </w:r>
      <w:bookmarkEnd w:id="267"/>
      <w:r w:rsidRPr="00012176">
        <w:rPr>
          <w:rFonts w:ascii="Times New Roman" w:hAnsi="Times New Roman"/>
          <w:b/>
        </w:rPr>
        <w:t>.</w:t>
      </w:r>
      <w:proofErr w:type="gramEnd"/>
      <w:r w:rsidRPr="00012176">
        <w:rPr>
          <w:rFonts w:ascii="Times New Roman" w:hAnsi="Times New Roman"/>
          <w:b/>
        </w:rPr>
        <w:t xml:space="preserve"> Assembled meta-</w:t>
      </w:r>
      <w:proofErr w:type="spellStart"/>
      <w:r w:rsidRPr="00012176">
        <w:rPr>
          <w:rFonts w:ascii="Times New Roman" w:hAnsi="Times New Roman"/>
          <w:b/>
        </w:rPr>
        <w:t>contig</w:t>
      </w:r>
      <w:proofErr w:type="spellEnd"/>
      <w:r w:rsidRPr="00012176">
        <w:rPr>
          <w:rFonts w:ascii="Times New Roman" w:hAnsi="Times New Roman"/>
          <w:b/>
        </w:rPr>
        <w:t xml:space="preserve"> of CID/HCD/ETD triplets</w:t>
      </w:r>
      <w:ins w:id="268" w:author="Adrian" w:date="2013-02-22T10:02:00Z">
        <w:r w:rsidR="00ED192F">
          <w:rPr>
            <w:rFonts w:ascii="Times New Roman" w:hAnsi="Times New Roman"/>
          </w:rPr>
          <w:t>.</w:t>
        </w:r>
      </w:ins>
      <w:del w:id="269" w:author="Adrian" w:date="2013-02-22T10:02:00Z">
        <w:r w:rsidRPr="00012176" w:rsidDel="00ED192F">
          <w:rPr>
            <w:rFonts w:ascii="Times New Roman" w:hAnsi="Times New Roman"/>
          </w:rPr>
          <w:delText>:</w:delText>
        </w:r>
      </w:del>
      <w:r w:rsidRPr="00012176">
        <w:rPr>
          <w:rFonts w:ascii="Times New Roman" w:hAnsi="Times New Roman"/>
        </w:rPr>
        <w:t xml:space="preserve"> </w:t>
      </w:r>
      <w:r w:rsidR="00C12D7C">
        <w:t xml:space="preserve">The top-most sequence is the myoglobin sequence as it is aligned to the </w:t>
      </w:r>
      <w:r w:rsidR="00C12D7C" w:rsidRPr="00714FD0">
        <w:rPr>
          <w:i/>
        </w:rPr>
        <w:t>de novo</w:t>
      </w:r>
      <w:r w:rsidR="00C12D7C">
        <w:t xml:space="preserve"> sequence below it. Each row denotes a merged PRM spectrum from one or more CID/HCD/ETD triplets where peaks not aligned to other merged PRM spectra from overlapping peptides are removed </w:t>
      </w:r>
      <w:r w:rsidR="00C12D7C">
        <w:fldChar w:fldCharType="begin" w:fldLock="1"/>
      </w:r>
      <w:r w:rsidR="00FB599D">
        <w:instrText>ADDIN CSL_CITATION { "citationItems" : [ { "id" : "ITEM-1", "itemData" : { "DOI" : "10.1074/mcp.M700001-MCP200", "abstract" : "Despite significant advances in the identification of known proteins, the analysis of unknown proteins by MS/MS still remains a challenging open problem. Although Klaus Biemann recognized the potential of MS/MS for sequencing of unknown proteins in the 1980s, low throughput Edman degradation followed by cloning still remains the main method to sequence unknown proteins. The automated interpretation of MS/MS spectra has been limited by a focus on individual spectra and has not capitalized on the information contained in spectra of overlapping peptides. Indeed the powerful shotgun DNA sequencing strategies have not been extended to automated protein sequencing. We demonstrate, for the first time, the feasibility of automated shotgun protein sequencing of protein mixtures by utilizing MS/MS spectra of overlapping and possibly modified peptides generated via multiple proteases of different specificities. We validate this approach by generating highly accurate de novo reconstructions of multiple regions of various proteins in western diamondback rattlesnake venom. We further argue that shotgun protein sequencing has the potential to overcome the limitations of current protein sequencing approaches and thus catalyze the otherwise impractical applications of proteomics methodologies in studies of unknown proteins.", "author" : [ { "dropping-particle" : "", "family" : "Bandeira", "given" : "Nuno", "non-dropping-particle" : "", "parse-names" : false, "suffix" : "" }, { "dropping-particle" : "", "family" : "Clauser", "given" : "Karl R", "non-dropping-particle" : "", "parse-names" : false, "suffix" : "" }, { "dropping-particle" : "", "family" : "Pevzner", "given" : "Pavel A", "non-dropping-particle" : "", "parse-names" : false, "suffix" : "" } ], "container-title" : "Molecular &amp; Cellular Proteomics", "id" : "ITEM-1", "issue" : "7", "issued" : { "date-parts" : [ [ "2007", "7" ] ] }, "page" : "1123-34", "title" : "Shotgun protein sequencing: assembly of peptide tandem mass spectra from mixtures of modified proteins.", "type" : "article-journal", "volume" : "6" }, "uris" : [ "http://www.mendeley.com/documents/?uuid=c2275565-1a77-4d75-a8e3-57339d23eb01" ] } ], "mendeley" : { "previouslyFormattedCitation" : "&lt;sup&gt;21&lt;/sup&gt;" }, "properties" : { "noteIndex" : 0 }, "schema" : "https://github.com/citation-style-language/schema/raw/master/csl-citation.json" }</w:instrText>
      </w:r>
      <w:r w:rsidR="00C12D7C">
        <w:fldChar w:fldCharType="separate"/>
      </w:r>
      <w:r w:rsidR="00FB599D" w:rsidRPr="00FB599D">
        <w:rPr>
          <w:noProof/>
          <w:vertAlign w:val="superscript"/>
        </w:rPr>
        <w:t>21</w:t>
      </w:r>
      <w:r w:rsidR="00C12D7C">
        <w:fldChar w:fldCharType="end"/>
      </w:r>
      <w:r w:rsidR="00C12D7C">
        <w:t xml:space="preserve">. </w:t>
      </w:r>
      <w:r w:rsidR="00463C2A">
        <w:t xml:space="preserve">Red peaks indicate PRMs supporting the </w:t>
      </w:r>
      <w:r w:rsidR="00463C2A" w:rsidRPr="002307DA">
        <w:rPr>
          <w:i/>
        </w:rPr>
        <w:t>de novo</w:t>
      </w:r>
      <w:r w:rsidR="00463C2A">
        <w:t xml:space="preserve"> sequence and g</w:t>
      </w:r>
      <w:r w:rsidR="00C12D7C">
        <w:t xml:space="preserve">reen arrows between red peaks denote 1-2 AA </w:t>
      </w:r>
      <w:r w:rsidR="00463C2A">
        <w:t>mass differences</w:t>
      </w:r>
      <w:r w:rsidR="00C12D7C">
        <w:t xml:space="preserve"> supporting the consensus </w:t>
      </w:r>
      <w:r w:rsidR="00C12D7C" w:rsidRPr="00714FD0">
        <w:rPr>
          <w:i/>
        </w:rPr>
        <w:t>de novo</w:t>
      </w:r>
      <w:r w:rsidR="00C12D7C">
        <w:t xml:space="preserve"> sequence. Red </w:t>
      </w:r>
      <w:r w:rsidR="00463C2A">
        <w:t xml:space="preserve">vertical </w:t>
      </w:r>
      <w:r w:rsidR="00C12D7C">
        <w:t xml:space="preserve">dotted lines </w:t>
      </w:r>
      <w:r w:rsidR="00463C2A">
        <w:t>connect assembled</w:t>
      </w:r>
      <w:r w:rsidR="00C12D7C">
        <w:t xml:space="preserve"> PRMs to each </w:t>
      </w:r>
      <w:r w:rsidR="00463C2A" w:rsidRPr="002307DA">
        <w:rPr>
          <w:i/>
        </w:rPr>
        <w:t>de novo</w:t>
      </w:r>
      <w:r w:rsidR="00463C2A">
        <w:t xml:space="preserve"> sequence call; b</w:t>
      </w:r>
      <w:r w:rsidR="00C12D7C">
        <w:t xml:space="preserve">lack peaks were not assembled into the consensus. Blue </w:t>
      </w:r>
      <w:r w:rsidR="00463C2A">
        <w:t>bars</w:t>
      </w:r>
      <w:r w:rsidR="00C12D7C">
        <w:t xml:space="preserve"> denote spectrum endpoints (at mass </w:t>
      </w:r>
      <m:oMath>
        <m:r>
          <w:rPr>
            <w:rFonts w:ascii="Cambria Math" w:hAnsi="Cambria Math"/>
          </w:rPr>
          <m:t>0</m:t>
        </m:r>
      </m:oMath>
      <w:r w:rsidR="00C12D7C">
        <w:t xml:space="preserve"> and</w:t>
      </w:r>
      <w:r w:rsidR="00463C2A">
        <w:t xml:space="preserve"> parent mass</w:t>
      </w:r>
      <w:r w:rsidR="00C12D7C">
        <w:t xml:space="preserve"> </w:t>
      </w:r>
      <m:oMath>
        <m:r>
          <m:rPr>
            <m:nor/>
          </m:rPr>
          <w:rPr>
            <w:rFonts w:cstheme="minorHAnsi"/>
          </w:rPr>
          <m:t>M</m:t>
        </m:r>
        <m:d>
          <m:dPr>
            <m:begChr m:val="["/>
            <m:endChr m:val="]"/>
            <m:ctrlPr>
              <w:rPr>
                <w:rFonts w:ascii="Cambria Math" w:hAnsi="Cambria Math" w:cstheme="minorHAnsi"/>
                <w:i/>
              </w:rPr>
            </m:ctrlPr>
          </m:dPr>
          <m:e>
            <m:r>
              <w:rPr>
                <w:rFonts w:ascii="Cambria Math" w:hAnsi="Cambria Math" w:cstheme="minorHAnsi"/>
              </w:rPr>
              <m:t>S</m:t>
            </m:r>
          </m:e>
        </m:d>
      </m:oMath>
      <w:r w:rsidR="00C12D7C">
        <w:t xml:space="preserve">). The height of each peak corresponds to the merged PRM score from CID, HCD, and ETD. </w:t>
      </w:r>
      <w:r w:rsidR="0013587D">
        <w:t xml:space="preserve">The red labels “[+0.98]” and “[+16.00]” indicate </w:t>
      </w:r>
      <w:r w:rsidR="00463C2A">
        <w:t>post-translational modification</w:t>
      </w:r>
      <w:r w:rsidR="0013587D">
        <w:t xml:space="preserve"> masses that were tolerated </w:t>
      </w:r>
      <w:r w:rsidR="00795310">
        <w:t>during alignment/assembly (</w:t>
      </w:r>
      <w:r w:rsidR="00875D6F">
        <w:t>without knowing of them in advance</w:t>
      </w:r>
      <w:r w:rsidR="00795310">
        <w:t>)</w:t>
      </w:r>
      <w:r w:rsidR="0013587D">
        <w:t xml:space="preserve">. </w:t>
      </w:r>
      <w:r w:rsidR="00C12D7C">
        <w:t xml:space="preserve">All </w:t>
      </w:r>
      <w:r w:rsidR="00C12D7C" w:rsidRPr="00714FD0">
        <w:rPr>
          <w:i/>
        </w:rPr>
        <w:t>de novo</w:t>
      </w:r>
      <w:r w:rsidR="00CF401F">
        <w:t xml:space="preserve"> sequence calls</w:t>
      </w:r>
      <w:r w:rsidR="001D623F">
        <w:t xml:space="preserve">, except </w:t>
      </w:r>
      <w:r w:rsidR="00CF401F">
        <w:t>the “</w:t>
      </w:r>
      <w:r w:rsidR="001D623F">
        <w:t>R</w:t>
      </w:r>
      <w:r w:rsidR="00CF401F">
        <w:t>” at the end,</w:t>
      </w:r>
      <w:r w:rsidR="00C12D7C">
        <w:t xml:space="preserve"> were verified by database search.</w:t>
      </w:r>
      <w:r w:rsidRPr="00012176">
        <w:rPr>
          <w:rFonts w:ascii="Times New Roman" w:hAnsi="Times New Roman"/>
        </w:rPr>
        <w:br w:type="page"/>
      </w:r>
    </w:p>
    <w:p w:rsidR="001D77C0" w:rsidRDefault="009133FC" w:rsidP="001D77C0">
      <w:r>
        <w:object w:dxaOrig="11776" w:dyaOrig="15416">
          <v:shape id="_x0000_i1031" type="#_x0000_t75" style="width:467.25pt;height:612pt" o:ole="">
            <v:imagedata r:id="rId29" o:title=""/>
          </v:shape>
          <o:OLEObject Type="Embed" ProgID="Visio.Drawing.11" ShapeID="_x0000_i1031" DrawAspect="Content" ObjectID="_1423035784" r:id="rId30"/>
        </w:object>
      </w:r>
    </w:p>
    <w:p w:rsidR="0046444E" w:rsidRPr="0046444E" w:rsidRDefault="009D41F5" w:rsidP="00DB03E4">
      <w:pPr>
        <w:pStyle w:val="VAFigureCaption"/>
      </w:pPr>
      <w:bookmarkStart w:id="270" w:name="_Ref330746337"/>
      <w:proofErr w:type="gramStart"/>
      <w:r w:rsidRPr="00796FB6">
        <w:rPr>
          <w:b/>
        </w:rPr>
        <w:lastRenderedPageBreak/>
        <w:t xml:space="preserve">Figure </w:t>
      </w:r>
      <w:r w:rsidRPr="00796FB6">
        <w:rPr>
          <w:b/>
        </w:rPr>
        <w:fldChar w:fldCharType="begin"/>
      </w:r>
      <w:r w:rsidRPr="00796FB6">
        <w:rPr>
          <w:b/>
        </w:rPr>
        <w:instrText xml:space="preserve"> SEQ Figure \* ARABIC </w:instrText>
      </w:r>
      <w:r w:rsidRPr="00796FB6">
        <w:rPr>
          <w:b/>
        </w:rPr>
        <w:fldChar w:fldCharType="separate"/>
      </w:r>
      <w:r w:rsidR="00534BBA">
        <w:rPr>
          <w:b/>
          <w:noProof/>
        </w:rPr>
        <w:t>4</w:t>
      </w:r>
      <w:r w:rsidRPr="00796FB6">
        <w:rPr>
          <w:b/>
        </w:rPr>
        <w:fldChar w:fldCharType="end"/>
      </w:r>
      <w:bookmarkEnd w:id="270"/>
      <w:r w:rsidRPr="00796FB6">
        <w:rPr>
          <w:b/>
        </w:rPr>
        <w:t>.</w:t>
      </w:r>
      <w:proofErr w:type="gramEnd"/>
      <w:r w:rsidRPr="00796FB6">
        <w:rPr>
          <w:b/>
        </w:rPr>
        <w:t xml:space="preserve"> </w:t>
      </w:r>
      <w:r w:rsidR="002C2D31" w:rsidRPr="00714FD0">
        <w:rPr>
          <w:b/>
          <w:i/>
        </w:rPr>
        <w:t>De novo</w:t>
      </w:r>
      <w:r w:rsidR="002C2D31">
        <w:rPr>
          <w:b/>
        </w:rPr>
        <w:t xml:space="preserve"> sequencing</w:t>
      </w:r>
      <w:r w:rsidR="002C2D31" w:rsidRPr="00796FB6">
        <w:rPr>
          <w:b/>
        </w:rPr>
        <w:t xml:space="preserve"> coverage of </w:t>
      </w:r>
      <w:r w:rsidR="002C2D31">
        <w:rPr>
          <w:b/>
        </w:rPr>
        <w:t>six</w:t>
      </w:r>
      <w:r w:rsidR="002C2D31" w:rsidRPr="00796FB6">
        <w:rPr>
          <w:b/>
        </w:rPr>
        <w:t xml:space="preserve"> target proteins</w:t>
      </w:r>
      <w:r w:rsidR="002C2D31">
        <w:rPr>
          <w:b/>
        </w:rPr>
        <w:t xml:space="preserve"> </w:t>
      </w:r>
      <w:proofErr w:type="gramStart"/>
      <w:r w:rsidR="002C2D31">
        <w:rPr>
          <w:b/>
        </w:rPr>
        <w:t xml:space="preserve">at </w:t>
      </w:r>
      <w:proofErr w:type="gramEnd"/>
      <m:oMath>
        <m:r>
          <m:rPr>
            <m:sty m:val="bi"/>
          </m:rPr>
          <w:rPr>
            <w:rFonts w:ascii="Cambria Math" w:hAnsi="Cambria Math"/>
          </w:rPr>
          <m:t>κ≥5</m:t>
        </m:r>
      </m:oMath>
      <w:del w:id="271" w:author="Adrian" w:date="2013-02-22T10:02:00Z">
        <w:r w:rsidR="002C2D31" w:rsidRPr="00796FB6" w:rsidDel="00ED192F">
          <w:rPr>
            <w:b/>
          </w:rPr>
          <w:delText>:</w:delText>
        </w:r>
        <w:r w:rsidR="002C2D31" w:rsidDel="00ED192F">
          <w:delText xml:space="preserve"> </w:delText>
        </w:r>
      </w:del>
      <w:ins w:id="272" w:author="Adrian" w:date="2013-02-22T10:02:00Z">
        <w:r w:rsidR="00ED192F">
          <w:rPr>
            <w:b/>
          </w:rPr>
          <w:t>.</w:t>
        </w:r>
        <w:r w:rsidR="00ED192F">
          <w:t xml:space="preserve"> </w:t>
        </w:r>
      </w:ins>
      <w:r w:rsidR="002C2D31" w:rsidRPr="0071092D">
        <w:t xml:space="preserve">Every colored row corresponds to a </w:t>
      </w:r>
      <w:r w:rsidR="002C2D31" w:rsidRPr="00714FD0">
        <w:rPr>
          <w:i/>
        </w:rPr>
        <w:t>de novo</w:t>
      </w:r>
      <w:r w:rsidR="002C2D31">
        <w:t xml:space="preserve"> sequence</w:t>
      </w:r>
      <w:r w:rsidR="002C2D31" w:rsidRPr="0071092D">
        <w:t xml:space="preserve"> as separately mapped to the </w:t>
      </w:r>
      <w:r w:rsidR="001D623F">
        <w:t>reference</w:t>
      </w:r>
      <w:r w:rsidR="002C2D31" w:rsidRPr="0071092D">
        <w:t xml:space="preserve"> protein sequence (inf</w:t>
      </w:r>
      <w:r w:rsidR="001D623F">
        <w:t xml:space="preserve">ormation not used by Meta-SPS); each </w:t>
      </w:r>
      <w:r w:rsidR="002C2D31">
        <w:t xml:space="preserve">row in the coverage map spans at most 85 AA. </w:t>
      </w:r>
      <w:r w:rsidR="001D623F">
        <w:t xml:space="preserve">Regions of each sequence that were mapped to the reference with unknown modifications have X’s in place of AA letter codes. </w:t>
      </w:r>
      <w:r w:rsidR="002C2D31">
        <w:t>Below each</w:t>
      </w:r>
      <w:r w:rsidR="002C2D31" w:rsidRPr="0071092D">
        <w:t xml:space="preserve"> </w:t>
      </w:r>
      <w:r w:rsidR="001D623F">
        <w:t xml:space="preserve">protein </w:t>
      </w:r>
      <w:r w:rsidR="002C2D31" w:rsidRPr="0071092D">
        <w:t xml:space="preserve">map is the longest </w:t>
      </w:r>
      <w:r w:rsidR="002C2D31" w:rsidRPr="00714FD0">
        <w:rPr>
          <w:i/>
        </w:rPr>
        <w:t>de novo</w:t>
      </w:r>
      <w:r w:rsidR="002C2D31" w:rsidRPr="0071092D">
        <w:t xml:space="preserve"> sequence </w:t>
      </w:r>
      <w:r w:rsidR="002C2D31">
        <w:t xml:space="preserve">covering that protein (also indicated in </w:t>
      </w:r>
      <w:r w:rsidR="001D623F">
        <w:t xml:space="preserve">bold boxes in </w:t>
      </w:r>
      <w:r w:rsidR="002C2D31">
        <w:t>the coverage map</w:t>
      </w:r>
      <w:r w:rsidR="001D623F">
        <w:t>s</w:t>
      </w:r>
      <w:r w:rsidR="002C2D31">
        <w:t xml:space="preserve">) following removal of first/last sequence </w:t>
      </w:r>
      <w:proofErr w:type="gramStart"/>
      <w:r w:rsidR="002C2D31">
        <w:t>calls</w:t>
      </w:r>
      <w:r w:rsidR="002C2D31" w:rsidRPr="0071092D">
        <w:t>.</w:t>
      </w:r>
      <w:proofErr w:type="gramEnd"/>
      <w:r w:rsidR="002C2D31" w:rsidRPr="0071092D">
        <w:t xml:space="preserve"> </w:t>
      </w:r>
      <w:r w:rsidR="002C2D31">
        <w:t>B</w:t>
      </w:r>
      <w:r w:rsidR="002C2D31" w:rsidRPr="0071092D">
        <w:t xml:space="preserve">lue </w:t>
      </w:r>
      <w:r w:rsidR="002C2D31">
        <w:t>letters</w:t>
      </w:r>
      <w:r w:rsidR="002C2D31" w:rsidRPr="0071092D">
        <w:t xml:space="preserve"> correspond to </w:t>
      </w:r>
      <w:r w:rsidR="002C2D31">
        <w:t>calls</w:t>
      </w:r>
      <w:r w:rsidR="002C2D31" w:rsidRPr="0071092D">
        <w:t xml:space="preserve"> that span 2 or more </w:t>
      </w:r>
      <w:del w:id="273" w:author="aguthals" w:date="2013-02-21T16:34:00Z">
        <w:r w:rsidR="002C2D31" w:rsidRPr="0071092D" w:rsidDel="00187DFD">
          <w:delText xml:space="preserve">residues </w:delText>
        </w:r>
      </w:del>
      <w:ins w:id="274" w:author="aguthals" w:date="2013-02-21T16:34:00Z">
        <w:r w:rsidR="00187DFD">
          <w:t>AA</w:t>
        </w:r>
        <w:r w:rsidR="00187DFD" w:rsidRPr="0071092D">
          <w:t xml:space="preserve"> </w:t>
        </w:r>
      </w:ins>
      <w:r w:rsidR="002C2D31" w:rsidRPr="0071092D">
        <w:t xml:space="preserve">in the reference. </w:t>
      </w:r>
      <w:r w:rsidR="002C2D31">
        <w:t xml:space="preserve">Red letters indicate incorrect sequence calls as aligned to the reference. </w:t>
      </w:r>
      <w:r w:rsidR="002C2D31" w:rsidRPr="0071092D">
        <w:t xml:space="preserve">Remaining un-colored </w:t>
      </w:r>
      <w:del w:id="275" w:author="aguthals" w:date="2013-02-21T16:34:00Z">
        <w:r w:rsidR="002C2D31" w:rsidRPr="0071092D" w:rsidDel="00187DFD">
          <w:delText xml:space="preserve">residues </w:delText>
        </w:r>
      </w:del>
      <w:ins w:id="276" w:author="aguthals" w:date="2013-02-21T16:34:00Z">
        <w:r w:rsidR="00187DFD">
          <w:t>AA</w:t>
        </w:r>
        <w:r w:rsidR="00187DFD" w:rsidRPr="0071092D">
          <w:t xml:space="preserve"> </w:t>
        </w:r>
      </w:ins>
      <w:r w:rsidR="002C2D31" w:rsidRPr="0071092D">
        <w:t xml:space="preserve">represent sequence calls that </w:t>
      </w:r>
      <w:r w:rsidR="002C2D31">
        <w:t>match</w:t>
      </w:r>
      <w:r w:rsidR="002C2D31" w:rsidRPr="0071092D">
        <w:t xml:space="preserve"> refer</w:t>
      </w:r>
      <w:r w:rsidR="002C2D31">
        <w:t xml:space="preserve">ence amino acid masses. </w:t>
      </w:r>
      <w:r w:rsidR="00003D95">
        <w:t xml:space="preserve">Regions </w:t>
      </w:r>
      <w:r w:rsidR="007B1C2C">
        <w:t xml:space="preserve">where lack of </w:t>
      </w:r>
      <w:r w:rsidR="007B1C2C" w:rsidRPr="002307DA">
        <w:rPr>
          <w:i/>
        </w:rPr>
        <w:t>de novo</w:t>
      </w:r>
      <w:r w:rsidR="007B1C2C">
        <w:t xml:space="preserve"> sequencing coverage</w:t>
      </w:r>
      <w:r w:rsidR="00003D95">
        <w:t xml:space="preserve"> </w:t>
      </w:r>
      <w:r w:rsidR="007B1C2C">
        <w:t>was expec</w:t>
      </w:r>
      <w:r w:rsidR="00003D95">
        <w:t>t</w:t>
      </w:r>
      <w:r w:rsidR="007B1C2C">
        <w:t xml:space="preserve">ed </w:t>
      </w:r>
      <w:r w:rsidR="004931A6">
        <w:t>(</w:t>
      </w:r>
      <w:r w:rsidR="007B1C2C">
        <w:t>due to lack of coverage</w:t>
      </w:r>
      <w:r w:rsidR="00003D95">
        <w:t xml:space="preserve"> by database search</w:t>
      </w:r>
      <w:r w:rsidR="004931A6">
        <w:t>)</w:t>
      </w:r>
      <w:r w:rsidR="00003D95">
        <w:t xml:space="preserve"> </w:t>
      </w:r>
      <w:r w:rsidR="002C2D31">
        <w:t xml:space="preserve">are indicated with </w:t>
      </w:r>
      <w:r w:rsidR="00003D95">
        <w:t xml:space="preserve">a dashed </w:t>
      </w:r>
      <w:r w:rsidR="004931A6">
        <w:t xml:space="preserve">red </w:t>
      </w:r>
      <w:r w:rsidR="00003D95">
        <w:t>line</w:t>
      </w:r>
      <w:r w:rsidR="002C2D31">
        <w:t>.</w:t>
      </w:r>
      <w:r w:rsidR="004931A6">
        <w:t xml:space="preserve"> As mentioned in </w:t>
      </w:r>
      <w:r w:rsidR="009133FC">
        <w:t xml:space="preserve">the </w:t>
      </w:r>
      <w:r w:rsidR="004931A6">
        <w:t>Results</w:t>
      </w:r>
      <w:r w:rsidR="009133FC">
        <w:t xml:space="preserve"> section</w:t>
      </w:r>
      <w:r w:rsidR="004931A6">
        <w:t xml:space="preserve">, these lapses in coverage likely occur because of known </w:t>
      </w:r>
      <w:r w:rsidR="001D623F">
        <w:t>cleavage of signal peptides</w:t>
      </w:r>
      <w:r w:rsidR="004931A6">
        <w:t xml:space="preserve"> and glycosylation sites.</w:t>
      </w:r>
    </w:p>
    <w:sectPr w:rsidR="0046444E" w:rsidRPr="0046444E" w:rsidSect="001D77C0">
      <w:type w:val="continuous"/>
      <w:pgSz w:w="12240" w:h="15840"/>
      <w:pgMar w:top="1440" w:right="1440" w:bottom="1440" w:left="1440" w:header="0" w:footer="0" w:gutter="0"/>
      <w:cols w:space="475"/>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9" w:author="Nuno Bandeira" w:date="2013-02-19T10:43:00Z" w:initials="NB">
    <w:p w:rsidR="00534BBA" w:rsidRDefault="00534BBA">
      <w:pPr>
        <w:pStyle w:val="CommentText"/>
      </w:pPr>
      <w:r>
        <w:rPr>
          <w:rStyle w:val="CommentReference"/>
        </w:rPr>
        <w:annotationRef/>
      </w:r>
      <w:r>
        <w:t>This is what happened, right?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4B3" w:rsidRDefault="005E34B3">
      <w:r>
        <w:separator/>
      </w:r>
    </w:p>
  </w:endnote>
  <w:endnote w:type="continuationSeparator" w:id="0">
    <w:p w:rsidR="005E34B3" w:rsidRDefault="005E3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panose1 w:val="00000000000000000000"/>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Neue-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BBA" w:rsidRDefault="00534BB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34BBA" w:rsidRDefault="00534BB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BBA" w:rsidRDefault="00534BB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4A22">
      <w:rPr>
        <w:rStyle w:val="PageNumber"/>
        <w:noProof/>
      </w:rPr>
      <w:t>11</w:t>
    </w:r>
    <w:r>
      <w:rPr>
        <w:rStyle w:val="PageNumber"/>
      </w:rPr>
      <w:fldChar w:fldCharType="end"/>
    </w:r>
  </w:p>
  <w:p w:rsidR="00534BBA" w:rsidRDefault="00534BBA">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4B3" w:rsidRDefault="005E34B3">
      <w:r>
        <w:separator/>
      </w:r>
    </w:p>
  </w:footnote>
  <w:footnote w:type="continuationSeparator" w:id="0">
    <w:p w:rsidR="005E34B3" w:rsidRDefault="005E34B3">
      <w:r>
        <w:continuationSeparator/>
      </w:r>
    </w:p>
  </w:footnote>
  <w:footnote w:id="1">
    <w:p w:rsidR="00534BBA" w:rsidRDefault="00534BBA" w:rsidP="00C3468F">
      <w:pPr>
        <w:pStyle w:val="FootnoteText"/>
        <w:spacing w:line="240" w:lineRule="auto"/>
      </w:pPr>
      <w:r w:rsidRPr="00CA5070">
        <w:rPr>
          <w:rStyle w:val="FootnoteReference"/>
          <w:sz w:val="22"/>
          <w:szCs w:val="22"/>
        </w:rPr>
        <w:footnoteRef/>
      </w:r>
      <w:r w:rsidRPr="00CA5070">
        <w:rPr>
          <w:sz w:val="22"/>
          <w:szCs w:val="22"/>
        </w:rPr>
        <w:t xml:space="preserve"> These new models can only be used to generate PRM spectra, not </w:t>
      </w:r>
      <w:r w:rsidRPr="00EA2DE8">
        <w:rPr>
          <w:i/>
          <w:sz w:val="22"/>
          <w:szCs w:val="22"/>
        </w:rPr>
        <w:t>de novo</w:t>
      </w:r>
      <w:r w:rsidRPr="00CA5070">
        <w:rPr>
          <w:sz w:val="22"/>
          <w:szCs w:val="22"/>
        </w:rPr>
        <w:t xml:space="preserve"> peptide sequences. Although </w:t>
      </w:r>
      <w:proofErr w:type="spellStart"/>
      <w:r w:rsidRPr="00CA5070">
        <w:rPr>
          <w:sz w:val="22"/>
          <w:szCs w:val="22"/>
        </w:rPr>
        <w:t>PepNovo</w:t>
      </w:r>
      <w:proofErr w:type="spellEnd"/>
      <w:r w:rsidRPr="00CA5070">
        <w:rPr>
          <w:sz w:val="22"/>
          <w:szCs w:val="22"/>
          <w:vertAlign w:val="superscript"/>
        </w:rPr>
        <w:t>+</w:t>
      </w:r>
      <w:r w:rsidRPr="00CA5070">
        <w:rPr>
          <w:sz w:val="22"/>
          <w:szCs w:val="22"/>
        </w:rPr>
        <w:t xml:space="preserve"> PRM models were trained automatically with PSMs from &gt;3,000 unique peptides per precursor charge state, training the rank-boosting</w:t>
      </w:r>
      <w:r w:rsidRPr="00CA5070">
        <w:rPr>
          <w:sz w:val="22"/>
          <w:szCs w:val="22"/>
        </w:rPr>
        <w:fldChar w:fldCharType="begin" w:fldLock="1"/>
      </w:r>
      <w:r>
        <w:rPr>
          <w:sz w:val="22"/>
          <w:szCs w:val="22"/>
        </w:rPr>
        <w:instrText>ADDIN CSL_CITATION { "citationItems" : [ { "id" : "ITEM-1", "itemData" : { "abstract" : "The analysis of the large volume of tandem mass spectrometry (MS/MS) proteomics data that is generated these days relies on automated algorithms that identify peptides from their mass spectra. An essential component of these algorithms is the scoring function used to evaluate the quality of peptide-spectrum matches (PSMs). In this paper, we present new approach to scoring of PSMs. We argue that since this problem is at its core a ranking task (especially in the case of de novo sequencing), it can be solved effectively using machine learning ranking algorithms. We developed a new discriminative boosting-based approach to scoring. Our scoring models draw upon a large set of diverse feature functions that measure different qualities of PSMs. Our method improves the performance of our de novo sequencing algorithm beyond the current state-of-the-art, and also greatly enhances the performance of database search programs. Furthermore, by increasing the efficiency of tag filtration and improving the sensitivity of PSM scoring, we make it practical to perform large-scale MS/MS analysis, such as proteogenomic search of a six-frame translation of the human genome (in which we achieve a reduction of the running time by a factor of 15 and a 60% increase in the number of identified peptides, compared to the InsPecT database search tool). Our scoring function is incorporated into PepNovo+ which is available for download or can be run online at http://bix.ucsd.edu.", "author" : [ { "dropping-particle" : "", "family" : "Frank", "given" : "Ari M", "non-dropping-particle" : "", "parse-names" : false, "suffix" : "" } ], "container-title" : "Journal of Proteome Research", "id" : "ITEM-1", "issue" : "5", "issued" : { "date-parts" : [ [ "2009" ] ] }, "page" : "2241-2252", "publisher" : "American Chemical Society", "title" : "A ranking-based scoring function for peptide-spectrum matches.", "type" : "article-journal", "volume" : "8" }, "uris" : [ "http://www.mendeley.com/documents/?uuid=8e08ff56-7852-407c-b272-38cd809a4279" ] } ], "mendeley" : { "previouslyFormattedCitation" : "&lt;sup&gt;47&lt;/sup&gt;" }, "properties" : { "noteIndex" : 0 }, "schema" : "https://github.com/citation-style-language/schema/raw/master/csl-citation.json" }</w:instrText>
      </w:r>
      <w:r w:rsidRPr="00CA5070">
        <w:rPr>
          <w:sz w:val="22"/>
          <w:szCs w:val="22"/>
        </w:rPr>
        <w:fldChar w:fldCharType="separate"/>
      </w:r>
      <w:r w:rsidRPr="00FB599D">
        <w:rPr>
          <w:noProof/>
          <w:sz w:val="22"/>
          <w:szCs w:val="22"/>
          <w:vertAlign w:val="superscript"/>
        </w:rPr>
        <w:t>47</w:t>
      </w:r>
      <w:r w:rsidRPr="00CA5070">
        <w:rPr>
          <w:sz w:val="22"/>
          <w:szCs w:val="22"/>
        </w:rPr>
        <w:fldChar w:fldCharType="end"/>
      </w:r>
      <w:r w:rsidRPr="00CA5070">
        <w:rPr>
          <w:sz w:val="22"/>
          <w:szCs w:val="22"/>
        </w:rPr>
        <w:t xml:space="preserve"> models needed for peptide sequencing required too many PSMs from unique peptides (&gt;100,000) as well as more extensive modification of </w:t>
      </w:r>
      <w:proofErr w:type="spellStart"/>
      <w:r w:rsidRPr="00CA5070">
        <w:rPr>
          <w:sz w:val="22"/>
          <w:szCs w:val="22"/>
        </w:rPr>
        <w:t>PepNovo</w:t>
      </w:r>
      <w:proofErr w:type="spellEnd"/>
      <w:r w:rsidRPr="00CA5070">
        <w:rPr>
          <w:sz w:val="22"/>
          <w:szCs w:val="22"/>
          <w:vertAlign w:val="superscript"/>
        </w:rPr>
        <w:t>+</w:t>
      </w:r>
      <w:r w:rsidRPr="00CA5070">
        <w:rPr>
          <w:sz w:val="22"/>
          <w:szCs w:val="22"/>
        </w:rPr>
        <w:t xml:space="preserve"> source code.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nsid w:val="3A476721"/>
    <w:multiLevelType w:val="hybridMultilevel"/>
    <w:tmpl w:val="87C4126E"/>
    <w:lvl w:ilvl="0" w:tplc="1CBA8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7">
    <w:nsid w:val="570B0A8C"/>
    <w:multiLevelType w:val="hybridMultilevel"/>
    <w:tmpl w:val="F68033AC"/>
    <w:lvl w:ilvl="0" w:tplc="1CBA8B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6"/>
  </w:num>
  <w:num w:numId="4">
    <w:abstractNumId w:val="3"/>
  </w:num>
  <w:num w:numId="5">
    <w:abstractNumId w:val="1"/>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400"/>
    <w:rsid w:val="00003D95"/>
    <w:rsid w:val="0000702B"/>
    <w:rsid w:val="00007507"/>
    <w:rsid w:val="000078B2"/>
    <w:rsid w:val="00007BAD"/>
    <w:rsid w:val="00012176"/>
    <w:rsid w:val="00014FBF"/>
    <w:rsid w:val="00016299"/>
    <w:rsid w:val="000211BC"/>
    <w:rsid w:val="00021859"/>
    <w:rsid w:val="000268D5"/>
    <w:rsid w:val="00027097"/>
    <w:rsid w:val="00040631"/>
    <w:rsid w:val="00053614"/>
    <w:rsid w:val="0005660F"/>
    <w:rsid w:val="000574FC"/>
    <w:rsid w:val="00063E4E"/>
    <w:rsid w:val="00064FDD"/>
    <w:rsid w:val="0007237D"/>
    <w:rsid w:val="000763C9"/>
    <w:rsid w:val="00084862"/>
    <w:rsid w:val="0008561E"/>
    <w:rsid w:val="00086E24"/>
    <w:rsid w:val="000916E5"/>
    <w:rsid w:val="00093639"/>
    <w:rsid w:val="000A0BFF"/>
    <w:rsid w:val="000A466E"/>
    <w:rsid w:val="000A6426"/>
    <w:rsid w:val="000B242A"/>
    <w:rsid w:val="000B2486"/>
    <w:rsid w:val="000B5610"/>
    <w:rsid w:val="000C13E1"/>
    <w:rsid w:val="000C1ADE"/>
    <w:rsid w:val="000C61EB"/>
    <w:rsid w:val="000D13AF"/>
    <w:rsid w:val="000E29F7"/>
    <w:rsid w:val="00101CAA"/>
    <w:rsid w:val="00104225"/>
    <w:rsid w:val="001052EE"/>
    <w:rsid w:val="001170E8"/>
    <w:rsid w:val="00126ABA"/>
    <w:rsid w:val="00126D37"/>
    <w:rsid w:val="00131FA7"/>
    <w:rsid w:val="00134D10"/>
    <w:rsid w:val="0013587D"/>
    <w:rsid w:val="00135E47"/>
    <w:rsid w:val="00137187"/>
    <w:rsid w:val="00146FA5"/>
    <w:rsid w:val="00150FB1"/>
    <w:rsid w:val="00163F53"/>
    <w:rsid w:val="00186EA1"/>
    <w:rsid w:val="00187DFD"/>
    <w:rsid w:val="001A1B63"/>
    <w:rsid w:val="001A6286"/>
    <w:rsid w:val="001B18C5"/>
    <w:rsid w:val="001B45FC"/>
    <w:rsid w:val="001C0F5A"/>
    <w:rsid w:val="001C20C2"/>
    <w:rsid w:val="001D1D72"/>
    <w:rsid w:val="001D623F"/>
    <w:rsid w:val="001D77C0"/>
    <w:rsid w:val="001E5F4A"/>
    <w:rsid w:val="001E6635"/>
    <w:rsid w:val="001E7027"/>
    <w:rsid w:val="002143FF"/>
    <w:rsid w:val="00221125"/>
    <w:rsid w:val="00222CB0"/>
    <w:rsid w:val="00223F81"/>
    <w:rsid w:val="0022534E"/>
    <w:rsid w:val="002307DA"/>
    <w:rsid w:val="002416CB"/>
    <w:rsid w:val="00256725"/>
    <w:rsid w:val="002572C4"/>
    <w:rsid w:val="00260CF2"/>
    <w:rsid w:val="00272C09"/>
    <w:rsid w:val="00274ADF"/>
    <w:rsid w:val="00283D07"/>
    <w:rsid w:val="0028442E"/>
    <w:rsid w:val="002A0690"/>
    <w:rsid w:val="002A3FD5"/>
    <w:rsid w:val="002A7D55"/>
    <w:rsid w:val="002C09CC"/>
    <w:rsid w:val="002C2D31"/>
    <w:rsid w:val="002C3431"/>
    <w:rsid w:val="002C38E2"/>
    <w:rsid w:val="002C3C9F"/>
    <w:rsid w:val="002C594B"/>
    <w:rsid w:val="002C777F"/>
    <w:rsid w:val="002D278D"/>
    <w:rsid w:val="002E3B17"/>
    <w:rsid w:val="002F390A"/>
    <w:rsid w:val="002F664E"/>
    <w:rsid w:val="00304140"/>
    <w:rsid w:val="003044D0"/>
    <w:rsid w:val="0031385D"/>
    <w:rsid w:val="003153EB"/>
    <w:rsid w:val="00315688"/>
    <w:rsid w:val="00326AF6"/>
    <w:rsid w:val="00333599"/>
    <w:rsid w:val="00334F07"/>
    <w:rsid w:val="0033681A"/>
    <w:rsid w:val="00341615"/>
    <w:rsid w:val="00341F74"/>
    <w:rsid w:val="003428A7"/>
    <w:rsid w:val="003451B3"/>
    <w:rsid w:val="00346287"/>
    <w:rsid w:val="00346DB3"/>
    <w:rsid w:val="00357F95"/>
    <w:rsid w:val="0036187F"/>
    <w:rsid w:val="00364343"/>
    <w:rsid w:val="00364AAB"/>
    <w:rsid w:val="003664E9"/>
    <w:rsid w:val="003679A1"/>
    <w:rsid w:val="003738F2"/>
    <w:rsid w:val="003764C1"/>
    <w:rsid w:val="00377654"/>
    <w:rsid w:val="003950DD"/>
    <w:rsid w:val="0039572A"/>
    <w:rsid w:val="003A0EC2"/>
    <w:rsid w:val="003A1B97"/>
    <w:rsid w:val="003A3DB1"/>
    <w:rsid w:val="003B3E6B"/>
    <w:rsid w:val="003B4AF3"/>
    <w:rsid w:val="003B5E9A"/>
    <w:rsid w:val="003C7D07"/>
    <w:rsid w:val="003D3BF0"/>
    <w:rsid w:val="003D4ADA"/>
    <w:rsid w:val="003E0314"/>
    <w:rsid w:val="003E1D9D"/>
    <w:rsid w:val="003E556D"/>
    <w:rsid w:val="003E5E65"/>
    <w:rsid w:val="003F236A"/>
    <w:rsid w:val="003F6524"/>
    <w:rsid w:val="003F6EEB"/>
    <w:rsid w:val="0040646D"/>
    <w:rsid w:val="00412AE1"/>
    <w:rsid w:val="0042174C"/>
    <w:rsid w:val="004265B4"/>
    <w:rsid w:val="00426B01"/>
    <w:rsid w:val="00427BBB"/>
    <w:rsid w:val="00427D35"/>
    <w:rsid w:val="00432074"/>
    <w:rsid w:val="004344D4"/>
    <w:rsid w:val="00441C6E"/>
    <w:rsid w:val="004539AF"/>
    <w:rsid w:val="00453D59"/>
    <w:rsid w:val="00462A67"/>
    <w:rsid w:val="00463C2A"/>
    <w:rsid w:val="0046444E"/>
    <w:rsid w:val="004648A8"/>
    <w:rsid w:val="0046623A"/>
    <w:rsid w:val="00466A11"/>
    <w:rsid w:val="0047383C"/>
    <w:rsid w:val="00482B97"/>
    <w:rsid w:val="00483EF9"/>
    <w:rsid w:val="00492527"/>
    <w:rsid w:val="004931A6"/>
    <w:rsid w:val="0049403E"/>
    <w:rsid w:val="004949B2"/>
    <w:rsid w:val="004A155A"/>
    <w:rsid w:val="004A3D81"/>
    <w:rsid w:val="004A541D"/>
    <w:rsid w:val="004B1776"/>
    <w:rsid w:val="004B4A22"/>
    <w:rsid w:val="004B6925"/>
    <w:rsid w:val="004C3C47"/>
    <w:rsid w:val="004D03ED"/>
    <w:rsid w:val="004D5209"/>
    <w:rsid w:val="004D5DDB"/>
    <w:rsid w:val="004D74EC"/>
    <w:rsid w:val="004F4B22"/>
    <w:rsid w:val="0051178C"/>
    <w:rsid w:val="00514332"/>
    <w:rsid w:val="0052087B"/>
    <w:rsid w:val="00525372"/>
    <w:rsid w:val="005255A0"/>
    <w:rsid w:val="005258F2"/>
    <w:rsid w:val="00530672"/>
    <w:rsid w:val="00530A61"/>
    <w:rsid w:val="00534BBA"/>
    <w:rsid w:val="0054109C"/>
    <w:rsid w:val="0055435E"/>
    <w:rsid w:val="0055451C"/>
    <w:rsid w:val="00555D5B"/>
    <w:rsid w:val="005562A3"/>
    <w:rsid w:val="00560587"/>
    <w:rsid w:val="00564F99"/>
    <w:rsid w:val="0057160C"/>
    <w:rsid w:val="005720AC"/>
    <w:rsid w:val="00574528"/>
    <w:rsid w:val="00591A57"/>
    <w:rsid w:val="005A5870"/>
    <w:rsid w:val="005B2A75"/>
    <w:rsid w:val="005B3793"/>
    <w:rsid w:val="005C5FFA"/>
    <w:rsid w:val="005C7DB5"/>
    <w:rsid w:val="005D01EB"/>
    <w:rsid w:val="005D0C10"/>
    <w:rsid w:val="005D48AA"/>
    <w:rsid w:val="005D7092"/>
    <w:rsid w:val="005D716A"/>
    <w:rsid w:val="005E0E51"/>
    <w:rsid w:val="005E34B3"/>
    <w:rsid w:val="005E57CF"/>
    <w:rsid w:val="005F020C"/>
    <w:rsid w:val="00604D59"/>
    <w:rsid w:val="00605666"/>
    <w:rsid w:val="00605CDE"/>
    <w:rsid w:val="00605D62"/>
    <w:rsid w:val="00613BF6"/>
    <w:rsid w:val="00620A09"/>
    <w:rsid w:val="00622A2D"/>
    <w:rsid w:val="0062310B"/>
    <w:rsid w:val="00626705"/>
    <w:rsid w:val="00634B8D"/>
    <w:rsid w:val="00643D96"/>
    <w:rsid w:val="00654A2A"/>
    <w:rsid w:val="00657F24"/>
    <w:rsid w:val="00673043"/>
    <w:rsid w:val="00674440"/>
    <w:rsid w:val="00676FF6"/>
    <w:rsid w:val="00682EAE"/>
    <w:rsid w:val="00684E75"/>
    <w:rsid w:val="006B2581"/>
    <w:rsid w:val="006B735B"/>
    <w:rsid w:val="006B7667"/>
    <w:rsid w:val="006C4C5E"/>
    <w:rsid w:val="006E3237"/>
    <w:rsid w:val="006E5085"/>
    <w:rsid w:val="006F53D2"/>
    <w:rsid w:val="006F5DF0"/>
    <w:rsid w:val="006F7551"/>
    <w:rsid w:val="0070740E"/>
    <w:rsid w:val="00707CA3"/>
    <w:rsid w:val="007223FC"/>
    <w:rsid w:val="00724248"/>
    <w:rsid w:val="00731796"/>
    <w:rsid w:val="007328EA"/>
    <w:rsid w:val="00735FCA"/>
    <w:rsid w:val="0075545E"/>
    <w:rsid w:val="0076027D"/>
    <w:rsid w:val="007629D3"/>
    <w:rsid w:val="0077218B"/>
    <w:rsid w:val="007731CA"/>
    <w:rsid w:val="00782D29"/>
    <w:rsid w:val="00785D34"/>
    <w:rsid w:val="00795310"/>
    <w:rsid w:val="00796FB6"/>
    <w:rsid w:val="0079747C"/>
    <w:rsid w:val="007A043B"/>
    <w:rsid w:val="007A2A5A"/>
    <w:rsid w:val="007A53F7"/>
    <w:rsid w:val="007B1C2C"/>
    <w:rsid w:val="007B1DDA"/>
    <w:rsid w:val="007C2A5B"/>
    <w:rsid w:val="007D2F58"/>
    <w:rsid w:val="007D4053"/>
    <w:rsid w:val="007D4279"/>
    <w:rsid w:val="007D68ED"/>
    <w:rsid w:val="007E0889"/>
    <w:rsid w:val="007E17E1"/>
    <w:rsid w:val="007E6780"/>
    <w:rsid w:val="007F2E0F"/>
    <w:rsid w:val="007F6823"/>
    <w:rsid w:val="00802EBA"/>
    <w:rsid w:val="00803B82"/>
    <w:rsid w:val="00806F3D"/>
    <w:rsid w:val="008077A4"/>
    <w:rsid w:val="008137AA"/>
    <w:rsid w:val="00820388"/>
    <w:rsid w:val="008356A9"/>
    <w:rsid w:val="00837F44"/>
    <w:rsid w:val="008402CA"/>
    <w:rsid w:val="00857E02"/>
    <w:rsid w:val="008633B1"/>
    <w:rsid w:val="0086519A"/>
    <w:rsid w:val="008655C0"/>
    <w:rsid w:val="00867A3C"/>
    <w:rsid w:val="00874A6C"/>
    <w:rsid w:val="00875D6F"/>
    <w:rsid w:val="00880BF2"/>
    <w:rsid w:val="00880E2A"/>
    <w:rsid w:val="00882956"/>
    <w:rsid w:val="008914F4"/>
    <w:rsid w:val="0089305C"/>
    <w:rsid w:val="00895866"/>
    <w:rsid w:val="00896557"/>
    <w:rsid w:val="008A0B33"/>
    <w:rsid w:val="008B0879"/>
    <w:rsid w:val="008B4BB3"/>
    <w:rsid w:val="008D0E6A"/>
    <w:rsid w:val="008D34EE"/>
    <w:rsid w:val="008D4223"/>
    <w:rsid w:val="008E5E39"/>
    <w:rsid w:val="008F4C32"/>
    <w:rsid w:val="008F6AC7"/>
    <w:rsid w:val="009026E8"/>
    <w:rsid w:val="00910395"/>
    <w:rsid w:val="00912169"/>
    <w:rsid w:val="009133FC"/>
    <w:rsid w:val="00915595"/>
    <w:rsid w:val="0092037A"/>
    <w:rsid w:val="00924641"/>
    <w:rsid w:val="009246AD"/>
    <w:rsid w:val="00931B3A"/>
    <w:rsid w:val="00936AEC"/>
    <w:rsid w:val="0094279F"/>
    <w:rsid w:val="00944060"/>
    <w:rsid w:val="00946073"/>
    <w:rsid w:val="00951FC5"/>
    <w:rsid w:val="009542B0"/>
    <w:rsid w:val="00956A63"/>
    <w:rsid w:val="00962990"/>
    <w:rsid w:val="00964A38"/>
    <w:rsid w:val="00967371"/>
    <w:rsid w:val="009744AC"/>
    <w:rsid w:val="009756FF"/>
    <w:rsid w:val="00975A0A"/>
    <w:rsid w:val="009815CB"/>
    <w:rsid w:val="00983D50"/>
    <w:rsid w:val="00987C77"/>
    <w:rsid w:val="009A2F1C"/>
    <w:rsid w:val="009A3F7F"/>
    <w:rsid w:val="009C1796"/>
    <w:rsid w:val="009C5A7E"/>
    <w:rsid w:val="009C5B4A"/>
    <w:rsid w:val="009D293E"/>
    <w:rsid w:val="009D41F5"/>
    <w:rsid w:val="009D5E72"/>
    <w:rsid w:val="009D6550"/>
    <w:rsid w:val="00A02D62"/>
    <w:rsid w:val="00A031DA"/>
    <w:rsid w:val="00A046C1"/>
    <w:rsid w:val="00A05098"/>
    <w:rsid w:val="00A130A1"/>
    <w:rsid w:val="00A17371"/>
    <w:rsid w:val="00A20EB5"/>
    <w:rsid w:val="00A2601E"/>
    <w:rsid w:val="00A30531"/>
    <w:rsid w:val="00A74280"/>
    <w:rsid w:val="00A74830"/>
    <w:rsid w:val="00A8341A"/>
    <w:rsid w:val="00A83695"/>
    <w:rsid w:val="00A90184"/>
    <w:rsid w:val="00A93964"/>
    <w:rsid w:val="00A95431"/>
    <w:rsid w:val="00AA2ACE"/>
    <w:rsid w:val="00AB250A"/>
    <w:rsid w:val="00AB25B5"/>
    <w:rsid w:val="00AB34C5"/>
    <w:rsid w:val="00AB5D10"/>
    <w:rsid w:val="00AC02F2"/>
    <w:rsid w:val="00AC0F9D"/>
    <w:rsid w:val="00AD0A04"/>
    <w:rsid w:val="00AD123A"/>
    <w:rsid w:val="00AD67E0"/>
    <w:rsid w:val="00AE5956"/>
    <w:rsid w:val="00AE6897"/>
    <w:rsid w:val="00AF4965"/>
    <w:rsid w:val="00B02EA8"/>
    <w:rsid w:val="00B0521A"/>
    <w:rsid w:val="00B07B64"/>
    <w:rsid w:val="00B12802"/>
    <w:rsid w:val="00B15F7C"/>
    <w:rsid w:val="00B228BE"/>
    <w:rsid w:val="00B25F80"/>
    <w:rsid w:val="00B31BBB"/>
    <w:rsid w:val="00B4750C"/>
    <w:rsid w:val="00B51749"/>
    <w:rsid w:val="00B5377D"/>
    <w:rsid w:val="00B57172"/>
    <w:rsid w:val="00B7618D"/>
    <w:rsid w:val="00B7645E"/>
    <w:rsid w:val="00B81EF6"/>
    <w:rsid w:val="00B945B6"/>
    <w:rsid w:val="00BA7E3E"/>
    <w:rsid w:val="00BB071E"/>
    <w:rsid w:val="00BB5FAC"/>
    <w:rsid w:val="00BB5FB4"/>
    <w:rsid w:val="00BC5C53"/>
    <w:rsid w:val="00BC7C1B"/>
    <w:rsid w:val="00BD1E87"/>
    <w:rsid w:val="00BD3138"/>
    <w:rsid w:val="00BD5B48"/>
    <w:rsid w:val="00BE0F82"/>
    <w:rsid w:val="00BE39A0"/>
    <w:rsid w:val="00BE4241"/>
    <w:rsid w:val="00BE51BA"/>
    <w:rsid w:val="00BE5B1A"/>
    <w:rsid w:val="00BE5D5F"/>
    <w:rsid w:val="00BF24C4"/>
    <w:rsid w:val="00C02F8E"/>
    <w:rsid w:val="00C06123"/>
    <w:rsid w:val="00C10EE0"/>
    <w:rsid w:val="00C12556"/>
    <w:rsid w:val="00C12D7C"/>
    <w:rsid w:val="00C22F82"/>
    <w:rsid w:val="00C24BDA"/>
    <w:rsid w:val="00C3051C"/>
    <w:rsid w:val="00C3275B"/>
    <w:rsid w:val="00C32E2D"/>
    <w:rsid w:val="00C3468F"/>
    <w:rsid w:val="00C35AA7"/>
    <w:rsid w:val="00C364AF"/>
    <w:rsid w:val="00C414BB"/>
    <w:rsid w:val="00C41557"/>
    <w:rsid w:val="00C44373"/>
    <w:rsid w:val="00C4583A"/>
    <w:rsid w:val="00C47AA5"/>
    <w:rsid w:val="00C54595"/>
    <w:rsid w:val="00C5759A"/>
    <w:rsid w:val="00C63090"/>
    <w:rsid w:val="00C646BC"/>
    <w:rsid w:val="00C74CD5"/>
    <w:rsid w:val="00C75E60"/>
    <w:rsid w:val="00CA1E0A"/>
    <w:rsid w:val="00CA2C41"/>
    <w:rsid w:val="00CA5070"/>
    <w:rsid w:val="00CB5125"/>
    <w:rsid w:val="00CC2A12"/>
    <w:rsid w:val="00CC2B53"/>
    <w:rsid w:val="00CC4400"/>
    <w:rsid w:val="00CC49A3"/>
    <w:rsid w:val="00CC74F7"/>
    <w:rsid w:val="00CD0C7C"/>
    <w:rsid w:val="00CE1364"/>
    <w:rsid w:val="00CE3790"/>
    <w:rsid w:val="00CE51A3"/>
    <w:rsid w:val="00CF04FE"/>
    <w:rsid w:val="00CF2F7C"/>
    <w:rsid w:val="00CF401F"/>
    <w:rsid w:val="00CF6E0A"/>
    <w:rsid w:val="00CF77D5"/>
    <w:rsid w:val="00D020DB"/>
    <w:rsid w:val="00D0470E"/>
    <w:rsid w:val="00D06158"/>
    <w:rsid w:val="00D11A4C"/>
    <w:rsid w:val="00D13B34"/>
    <w:rsid w:val="00D21022"/>
    <w:rsid w:val="00D32E24"/>
    <w:rsid w:val="00D33471"/>
    <w:rsid w:val="00D61737"/>
    <w:rsid w:val="00D618F6"/>
    <w:rsid w:val="00D63775"/>
    <w:rsid w:val="00D669EE"/>
    <w:rsid w:val="00D707C8"/>
    <w:rsid w:val="00D73694"/>
    <w:rsid w:val="00D76650"/>
    <w:rsid w:val="00D77A01"/>
    <w:rsid w:val="00D858FC"/>
    <w:rsid w:val="00D86A88"/>
    <w:rsid w:val="00D86C01"/>
    <w:rsid w:val="00D950F9"/>
    <w:rsid w:val="00DA18D5"/>
    <w:rsid w:val="00DA5DFE"/>
    <w:rsid w:val="00DB03E4"/>
    <w:rsid w:val="00DC6306"/>
    <w:rsid w:val="00DD1EFA"/>
    <w:rsid w:val="00DD6DBB"/>
    <w:rsid w:val="00DE18A3"/>
    <w:rsid w:val="00DE4816"/>
    <w:rsid w:val="00DF5E63"/>
    <w:rsid w:val="00E06C14"/>
    <w:rsid w:val="00E074F2"/>
    <w:rsid w:val="00E1265A"/>
    <w:rsid w:val="00E13E99"/>
    <w:rsid w:val="00E2173A"/>
    <w:rsid w:val="00E21F35"/>
    <w:rsid w:val="00E23746"/>
    <w:rsid w:val="00E277CB"/>
    <w:rsid w:val="00E33BC9"/>
    <w:rsid w:val="00E3443E"/>
    <w:rsid w:val="00E3449E"/>
    <w:rsid w:val="00E374E9"/>
    <w:rsid w:val="00E37CE3"/>
    <w:rsid w:val="00E4140D"/>
    <w:rsid w:val="00E42D9C"/>
    <w:rsid w:val="00E511D2"/>
    <w:rsid w:val="00E52708"/>
    <w:rsid w:val="00E6129E"/>
    <w:rsid w:val="00E638EC"/>
    <w:rsid w:val="00E67A83"/>
    <w:rsid w:val="00E70660"/>
    <w:rsid w:val="00E73F8B"/>
    <w:rsid w:val="00E7648F"/>
    <w:rsid w:val="00E85A3B"/>
    <w:rsid w:val="00E860AE"/>
    <w:rsid w:val="00E92673"/>
    <w:rsid w:val="00E96302"/>
    <w:rsid w:val="00EA2DE8"/>
    <w:rsid w:val="00EA4FC8"/>
    <w:rsid w:val="00EA7671"/>
    <w:rsid w:val="00EB7476"/>
    <w:rsid w:val="00EC49DB"/>
    <w:rsid w:val="00EC607C"/>
    <w:rsid w:val="00ED192F"/>
    <w:rsid w:val="00ED3EB5"/>
    <w:rsid w:val="00EF3432"/>
    <w:rsid w:val="00EF4A1D"/>
    <w:rsid w:val="00EF4E1F"/>
    <w:rsid w:val="00F00024"/>
    <w:rsid w:val="00F006D3"/>
    <w:rsid w:val="00F01FFA"/>
    <w:rsid w:val="00F1160A"/>
    <w:rsid w:val="00F135C6"/>
    <w:rsid w:val="00F245A9"/>
    <w:rsid w:val="00F358D8"/>
    <w:rsid w:val="00F36B59"/>
    <w:rsid w:val="00F44968"/>
    <w:rsid w:val="00F46998"/>
    <w:rsid w:val="00F47B85"/>
    <w:rsid w:val="00F568CC"/>
    <w:rsid w:val="00F63AA4"/>
    <w:rsid w:val="00F63D29"/>
    <w:rsid w:val="00F6436D"/>
    <w:rsid w:val="00F66A86"/>
    <w:rsid w:val="00F672E0"/>
    <w:rsid w:val="00F875D7"/>
    <w:rsid w:val="00FB599D"/>
    <w:rsid w:val="00FB7FDA"/>
    <w:rsid w:val="00FC08AD"/>
    <w:rsid w:val="00FC152F"/>
    <w:rsid w:val="00FC4BC8"/>
    <w:rsid w:val="00FC5BAF"/>
    <w:rsid w:val="00FD381F"/>
    <w:rsid w:val="00FD72E9"/>
    <w:rsid w:val="00FF0BB5"/>
    <w:rsid w:val="00FF3574"/>
    <w:rsid w:val="00FF5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TAMainText"/>
    <w:qFormat/>
    <w:rsid w:val="00E85A3B"/>
    <w:pPr>
      <w:spacing w:line="480" w:lineRule="auto"/>
      <w:jc w:val="both"/>
    </w:pPr>
    <w:rPr>
      <w:rFonts w:ascii="Times" w:hAnsi="Times"/>
      <w:sz w:val="24"/>
    </w:rPr>
  </w:style>
  <w:style w:type="paragraph" w:styleId="Heading1">
    <w:name w:val="heading 1"/>
    <w:basedOn w:val="TAMainText"/>
    <w:next w:val="Normal"/>
    <w:link w:val="Heading1Char"/>
    <w:qFormat/>
    <w:rsid w:val="003950DD"/>
    <w:pPr>
      <w:keepNext/>
      <w:keepLines/>
      <w:spacing w:before="480"/>
      <w:ind w:firstLine="0"/>
      <w:outlineLvl w:val="0"/>
    </w:pPr>
    <w:rPr>
      <w:rFonts w:ascii="Times New Roman" w:eastAsiaTheme="majorEastAsia" w:hAnsi="Times New Roman" w:cstheme="majorBidi"/>
      <w:b/>
      <w:bCs/>
      <w:sz w:val="28"/>
      <w:szCs w:val="28"/>
    </w:rPr>
  </w:style>
  <w:style w:type="paragraph" w:styleId="Heading2">
    <w:name w:val="heading 2"/>
    <w:basedOn w:val="TAMainText"/>
    <w:next w:val="Normal"/>
    <w:link w:val="Heading2Char"/>
    <w:unhideWhenUsed/>
    <w:qFormat/>
    <w:rsid w:val="00A130A1"/>
    <w:pPr>
      <w:keepNext/>
      <w:keepLines/>
      <w:spacing w:before="200"/>
      <w:ind w:firstLine="0"/>
      <w:outlineLvl w:val="1"/>
    </w:pPr>
    <w:rPr>
      <w:rFonts w:ascii="Times New Roman" w:eastAsiaTheme="majorEastAsia" w:hAnsi="Times New Roman"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ind w:firstLine="187"/>
    </w:pPr>
  </w:style>
  <w:style w:type="paragraph" w:customStyle="1" w:styleId="TAMainText">
    <w:name w:val="TA_Main_Text"/>
    <w:basedOn w:val="Normal"/>
    <w:pPr>
      <w:ind w:firstLine="202"/>
    </w:pPr>
  </w:style>
  <w:style w:type="paragraph" w:customStyle="1" w:styleId="BATitle">
    <w:name w:val="BA_Title"/>
    <w:basedOn w:val="Normal"/>
    <w:next w:val="BBAuthorName"/>
    <w:link w:val="BATitleChar"/>
    <w:pPr>
      <w:spacing w:before="720" w:after="360"/>
      <w:jc w:val="center"/>
    </w:pPr>
    <w:rPr>
      <w:rFonts w:ascii="Times New Roman" w:hAnsi="Times New Roman"/>
      <w:sz w:val="44"/>
    </w:rPr>
  </w:style>
  <w:style w:type="paragraph" w:customStyle="1" w:styleId="BBAuthorName">
    <w:name w:val="BB_Author_Name"/>
    <w:basedOn w:val="Normal"/>
    <w:next w:val="BCAuthorAddress"/>
    <w:pPr>
      <w:spacing w:after="240"/>
      <w:jc w:val="center"/>
    </w:pPr>
    <w:rPr>
      <w:i/>
    </w:rPr>
  </w:style>
  <w:style w:type="paragraph" w:customStyle="1" w:styleId="BCAuthorAddress">
    <w:name w:val="BC_Author_Address"/>
    <w:basedOn w:val="Normal"/>
    <w:next w:val="BIEmailAddress"/>
    <w:pPr>
      <w:spacing w:after="240"/>
      <w:jc w:val="center"/>
    </w:pPr>
  </w:style>
  <w:style w:type="paragraph" w:customStyle="1" w:styleId="BIEmailAddress">
    <w:name w:val="BI_Email_Address"/>
    <w:basedOn w:val="Normal"/>
    <w:next w:val="AIReceivedDate"/>
  </w:style>
  <w:style w:type="paragraph" w:customStyle="1" w:styleId="AIReceivedDate">
    <w:name w:val="AI_Received_Date"/>
    <w:basedOn w:val="Normal"/>
    <w:next w:val="BDAbstract"/>
    <w:pPr>
      <w:spacing w:after="240"/>
    </w:pPr>
    <w:rPr>
      <w:b/>
    </w:rPr>
  </w:style>
  <w:style w:type="paragraph" w:customStyle="1" w:styleId="BDAbstract">
    <w:name w:val="BD_Abstract"/>
    <w:basedOn w:val="Normal"/>
    <w:next w:val="TAMainText"/>
    <w:pPr>
      <w:spacing w:before="360" w:after="360"/>
    </w:pPr>
  </w:style>
  <w:style w:type="paragraph" w:customStyle="1" w:styleId="TDAcknowledgments">
    <w:name w:val="TD_Acknowledgments"/>
    <w:basedOn w:val="Normal"/>
    <w:next w:val="Normal"/>
    <w:pPr>
      <w:spacing w:before="200"/>
      <w:ind w:firstLine="202"/>
    </w:pPr>
  </w:style>
  <w:style w:type="paragraph" w:customStyle="1" w:styleId="TESupportingInformation">
    <w:name w:val="TE_Supporting_Information"/>
    <w:basedOn w:val="Normal"/>
    <w:next w:val="Normal"/>
    <w:pPr>
      <w:ind w:firstLine="187"/>
    </w:pPr>
  </w:style>
  <w:style w:type="paragraph" w:customStyle="1" w:styleId="VCSchemeTitle">
    <w:name w:val="VC_Scheme_Title"/>
    <w:basedOn w:val="Normal"/>
    <w:next w:val="Normal"/>
  </w:style>
  <w:style w:type="paragraph" w:customStyle="1" w:styleId="VDTableTitle">
    <w:name w:val="VD_Table_Title"/>
    <w:basedOn w:val="Normal"/>
    <w:next w:val="Normal"/>
  </w:style>
  <w:style w:type="paragraph" w:customStyle="1" w:styleId="VAFigureCaption">
    <w:name w:val="VA_Figure_Caption"/>
    <w:basedOn w:val="Normal"/>
    <w:next w:val="Normal"/>
  </w:style>
  <w:style w:type="paragraph" w:customStyle="1" w:styleId="VBChartTitle">
    <w:name w:val="VB_Chart_Title"/>
    <w:basedOn w:val="Normal"/>
    <w:next w:val="Normal"/>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style>
  <w:style w:type="paragraph" w:customStyle="1" w:styleId="BEAuthorBiography">
    <w:name w:val="BE_Author_Biography"/>
    <w:basedOn w:val="Normal"/>
  </w:style>
  <w:style w:type="paragraph" w:customStyle="1" w:styleId="FACorrespondingAuthorFootnote">
    <w:name w:val="FA_Corresponding_Author_Footnote"/>
    <w:basedOn w:val="Normal"/>
    <w:next w:val="TAMainText"/>
  </w:style>
  <w:style w:type="paragraph" w:customStyle="1" w:styleId="SNSynopsisTOC">
    <w:name w:val="SN_Synopsis_TOC"/>
    <w:basedOn w:val="Normal"/>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style>
  <w:style w:type="paragraph" w:customStyle="1" w:styleId="BHBriefs">
    <w:name w:val="BH_Briefs"/>
    <w:basedOn w:val="Normal"/>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TitleStyle">
    <w:name w:val="Title Style"/>
    <w:basedOn w:val="BATitle"/>
    <w:link w:val="TitleStyleChar"/>
    <w:qFormat/>
    <w:rsid w:val="001B45FC"/>
    <w:pPr>
      <w:jc w:val="left"/>
    </w:pPr>
  </w:style>
  <w:style w:type="paragraph" w:styleId="Title">
    <w:name w:val="Title"/>
    <w:basedOn w:val="BATitle"/>
    <w:next w:val="Normal"/>
    <w:link w:val="TitleChar"/>
    <w:qFormat/>
    <w:rsid w:val="003950DD"/>
    <w:pPr>
      <w:spacing w:after="300"/>
      <w:contextualSpacing/>
    </w:pPr>
    <w:rPr>
      <w:rFonts w:eastAsiaTheme="majorEastAsia" w:cstheme="majorBidi"/>
      <w:spacing w:val="5"/>
      <w:kern w:val="28"/>
      <w:szCs w:val="52"/>
    </w:rPr>
  </w:style>
  <w:style w:type="character" w:customStyle="1" w:styleId="BATitleChar">
    <w:name w:val="BA_Title Char"/>
    <w:basedOn w:val="DefaultParagraphFont"/>
    <w:link w:val="BATitle"/>
    <w:rsid w:val="001B45FC"/>
    <w:rPr>
      <w:rFonts w:ascii="Times New Roman" w:hAnsi="Times New Roman"/>
      <w:sz w:val="44"/>
    </w:rPr>
  </w:style>
  <w:style w:type="character" w:customStyle="1" w:styleId="TitleStyleChar">
    <w:name w:val="Title Style Char"/>
    <w:basedOn w:val="BATitleChar"/>
    <w:link w:val="TitleStyle"/>
    <w:rsid w:val="001B45FC"/>
    <w:rPr>
      <w:rFonts w:ascii="Times New Roman" w:hAnsi="Times New Roman"/>
      <w:sz w:val="44"/>
    </w:rPr>
  </w:style>
  <w:style w:type="character" w:customStyle="1" w:styleId="TitleChar">
    <w:name w:val="Title Char"/>
    <w:basedOn w:val="DefaultParagraphFont"/>
    <w:link w:val="Title"/>
    <w:rsid w:val="003950DD"/>
    <w:rPr>
      <w:rFonts w:ascii="Times New Roman" w:eastAsiaTheme="majorEastAsia" w:hAnsi="Times New Roman" w:cstheme="majorBidi"/>
      <w:spacing w:val="5"/>
      <w:kern w:val="28"/>
      <w:sz w:val="44"/>
      <w:szCs w:val="52"/>
    </w:rPr>
  </w:style>
  <w:style w:type="character" w:customStyle="1" w:styleId="Heading1Char">
    <w:name w:val="Heading 1 Char"/>
    <w:basedOn w:val="DefaultParagraphFont"/>
    <w:link w:val="Heading1"/>
    <w:rsid w:val="003950DD"/>
    <w:rPr>
      <w:rFonts w:ascii="Times New Roman" w:eastAsiaTheme="majorEastAsia" w:hAnsi="Times New Roman" w:cstheme="majorBidi"/>
      <w:b/>
      <w:bCs/>
      <w:sz w:val="28"/>
      <w:szCs w:val="28"/>
    </w:rPr>
  </w:style>
  <w:style w:type="paragraph" w:styleId="NormalWeb">
    <w:name w:val="Normal (Web)"/>
    <w:basedOn w:val="Normal"/>
    <w:uiPriority w:val="99"/>
    <w:unhideWhenUsed/>
    <w:rsid w:val="002572C4"/>
    <w:pPr>
      <w:spacing w:before="100" w:beforeAutospacing="1" w:after="100" w:afterAutospacing="1" w:line="240" w:lineRule="auto"/>
      <w:jc w:val="left"/>
    </w:pPr>
    <w:rPr>
      <w:rFonts w:ascii="Times New Roman" w:eastAsiaTheme="minorEastAsia" w:hAnsi="Times New Roman"/>
      <w:szCs w:val="24"/>
    </w:rPr>
  </w:style>
  <w:style w:type="character" w:styleId="PlaceholderText">
    <w:name w:val="Placeholder Text"/>
    <w:basedOn w:val="DefaultParagraphFont"/>
    <w:uiPriority w:val="99"/>
    <w:semiHidden/>
    <w:rsid w:val="00315688"/>
    <w:rPr>
      <w:color w:val="808080"/>
    </w:rPr>
  </w:style>
  <w:style w:type="character" w:customStyle="1" w:styleId="Heading2Char">
    <w:name w:val="Heading 2 Char"/>
    <w:basedOn w:val="DefaultParagraphFont"/>
    <w:link w:val="Heading2"/>
    <w:rsid w:val="00A130A1"/>
    <w:rPr>
      <w:rFonts w:ascii="Times New Roman" w:eastAsiaTheme="majorEastAsia" w:hAnsi="Times New Roman" w:cstheme="majorBidi"/>
      <w:b/>
      <w:bCs/>
      <w:sz w:val="26"/>
      <w:szCs w:val="26"/>
    </w:rPr>
  </w:style>
  <w:style w:type="character" w:styleId="FootnoteReference">
    <w:name w:val="footnote reference"/>
    <w:basedOn w:val="DefaultParagraphFont"/>
    <w:rsid w:val="00A8341A"/>
    <w:rPr>
      <w:vertAlign w:val="superscript"/>
    </w:rPr>
  </w:style>
  <w:style w:type="paragraph" w:styleId="Caption">
    <w:name w:val="caption"/>
    <w:basedOn w:val="Normal"/>
    <w:next w:val="Normal"/>
    <w:unhideWhenUsed/>
    <w:qFormat/>
    <w:rsid w:val="001B18C5"/>
    <w:pPr>
      <w:spacing w:after="200" w:line="240" w:lineRule="auto"/>
    </w:pPr>
    <w:rPr>
      <w:b/>
      <w:bCs/>
      <w:color w:val="4F81BD" w:themeColor="accent1"/>
      <w:sz w:val="18"/>
      <w:szCs w:val="18"/>
    </w:rPr>
  </w:style>
  <w:style w:type="paragraph" w:styleId="ListParagraph">
    <w:name w:val="List Paragraph"/>
    <w:basedOn w:val="Normal"/>
    <w:uiPriority w:val="34"/>
    <w:qFormat/>
    <w:rsid w:val="00C3275B"/>
    <w:pPr>
      <w:ind w:left="720"/>
      <w:contextualSpacing/>
    </w:pPr>
  </w:style>
  <w:style w:type="character" w:styleId="Emphasis">
    <w:name w:val="Emphasis"/>
    <w:basedOn w:val="DefaultParagraphFont"/>
    <w:uiPriority w:val="20"/>
    <w:qFormat/>
    <w:rsid w:val="007B1DDA"/>
    <w:rPr>
      <w:i/>
      <w:iCs/>
    </w:rPr>
  </w:style>
  <w:style w:type="character" w:styleId="CommentReference">
    <w:name w:val="annotation reference"/>
    <w:basedOn w:val="DefaultParagraphFont"/>
    <w:rsid w:val="008D4223"/>
    <w:rPr>
      <w:sz w:val="16"/>
      <w:szCs w:val="16"/>
    </w:rPr>
  </w:style>
  <w:style w:type="paragraph" w:styleId="CommentText">
    <w:name w:val="annotation text"/>
    <w:basedOn w:val="Normal"/>
    <w:link w:val="CommentTextChar"/>
    <w:rsid w:val="008D4223"/>
    <w:pPr>
      <w:spacing w:line="240" w:lineRule="auto"/>
    </w:pPr>
    <w:rPr>
      <w:sz w:val="20"/>
    </w:rPr>
  </w:style>
  <w:style w:type="character" w:customStyle="1" w:styleId="CommentTextChar">
    <w:name w:val="Comment Text Char"/>
    <w:basedOn w:val="DefaultParagraphFont"/>
    <w:link w:val="CommentText"/>
    <w:rsid w:val="008D4223"/>
    <w:rPr>
      <w:rFonts w:ascii="Times" w:hAnsi="Times"/>
    </w:rPr>
  </w:style>
  <w:style w:type="paragraph" w:styleId="CommentSubject">
    <w:name w:val="annotation subject"/>
    <w:basedOn w:val="CommentText"/>
    <w:next w:val="CommentText"/>
    <w:link w:val="CommentSubjectChar"/>
    <w:rsid w:val="00555D5B"/>
    <w:rPr>
      <w:b/>
      <w:bCs/>
    </w:rPr>
  </w:style>
  <w:style w:type="character" w:customStyle="1" w:styleId="CommentSubjectChar">
    <w:name w:val="Comment Subject Char"/>
    <w:basedOn w:val="CommentTextChar"/>
    <w:link w:val="CommentSubject"/>
    <w:rsid w:val="00555D5B"/>
    <w:rPr>
      <w:rFonts w:ascii="Times" w:hAnsi="Times"/>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TAMainText"/>
    <w:qFormat/>
    <w:rsid w:val="00E85A3B"/>
    <w:pPr>
      <w:spacing w:line="480" w:lineRule="auto"/>
      <w:jc w:val="both"/>
    </w:pPr>
    <w:rPr>
      <w:rFonts w:ascii="Times" w:hAnsi="Times"/>
      <w:sz w:val="24"/>
    </w:rPr>
  </w:style>
  <w:style w:type="paragraph" w:styleId="Heading1">
    <w:name w:val="heading 1"/>
    <w:basedOn w:val="TAMainText"/>
    <w:next w:val="Normal"/>
    <w:link w:val="Heading1Char"/>
    <w:qFormat/>
    <w:rsid w:val="003950DD"/>
    <w:pPr>
      <w:keepNext/>
      <w:keepLines/>
      <w:spacing w:before="480"/>
      <w:ind w:firstLine="0"/>
      <w:outlineLvl w:val="0"/>
    </w:pPr>
    <w:rPr>
      <w:rFonts w:ascii="Times New Roman" w:eastAsiaTheme="majorEastAsia" w:hAnsi="Times New Roman" w:cstheme="majorBidi"/>
      <w:b/>
      <w:bCs/>
      <w:sz w:val="28"/>
      <w:szCs w:val="28"/>
    </w:rPr>
  </w:style>
  <w:style w:type="paragraph" w:styleId="Heading2">
    <w:name w:val="heading 2"/>
    <w:basedOn w:val="TAMainText"/>
    <w:next w:val="Normal"/>
    <w:link w:val="Heading2Char"/>
    <w:unhideWhenUsed/>
    <w:qFormat/>
    <w:rsid w:val="00A130A1"/>
    <w:pPr>
      <w:keepNext/>
      <w:keepLines/>
      <w:spacing w:before="200"/>
      <w:ind w:firstLine="0"/>
      <w:outlineLvl w:val="1"/>
    </w:pPr>
    <w:rPr>
      <w:rFonts w:ascii="Times New Roman" w:eastAsiaTheme="majorEastAsia" w:hAnsi="Times New Roman"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ind w:firstLine="187"/>
    </w:pPr>
  </w:style>
  <w:style w:type="paragraph" w:customStyle="1" w:styleId="TAMainText">
    <w:name w:val="TA_Main_Text"/>
    <w:basedOn w:val="Normal"/>
    <w:pPr>
      <w:ind w:firstLine="202"/>
    </w:pPr>
  </w:style>
  <w:style w:type="paragraph" w:customStyle="1" w:styleId="BATitle">
    <w:name w:val="BA_Title"/>
    <w:basedOn w:val="Normal"/>
    <w:next w:val="BBAuthorName"/>
    <w:link w:val="BATitleChar"/>
    <w:pPr>
      <w:spacing w:before="720" w:after="360"/>
      <w:jc w:val="center"/>
    </w:pPr>
    <w:rPr>
      <w:rFonts w:ascii="Times New Roman" w:hAnsi="Times New Roman"/>
      <w:sz w:val="44"/>
    </w:rPr>
  </w:style>
  <w:style w:type="paragraph" w:customStyle="1" w:styleId="BBAuthorName">
    <w:name w:val="BB_Author_Name"/>
    <w:basedOn w:val="Normal"/>
    <w:next w:val="BCAuthorAddress"/>
    <w:pPr>
      <w:spacing w:after="240"/>
      <w:jc w:val="center"/>
    </w:pPr>
    <w:rPr>
      <w:i/>
    </w:rPr>
  </w:style>
  <w:style w:type="paragraph" w:customStyle="1" w:styleId="BCAuthorAddress">
    <w:name w:val="BC_Author_Address"/>
    <w:basedOn w:val="Normal"/>
    <w:next w:val="BIEmailAddress"/>
    <w:pPr>
      <w:spacing w:after="240"/>
      <w:jc w:val="center"/>
    </w:pPr>
  </w:style>
  <w:style w:type="paragraph" w:customStyle="1" w:styleId="BIEmailAddress">
    <w:name w:val="BI_Email_Address"/>
    <w:basedOn w:val="Normal"/>
    <w:next w:val="AIReceivedDate"/>
  </w:style>
  <w:style w:type="paragraph" w:customStyle="1" w:styleId="AIReceivedDate">
    <w:name w:val="AI_Received_Date"/>
    <w:basedOn w:val="Normal"/>
    <w:next w:val="BDAbstract"/>
    <w:pPr>
      <w:spacing w:after="240"/>
    </w:pPr>
    <w:rPr>
      <w:b/>
    </w:rPr>
  </w:style>
  <w:style w:type="paragraph" w:customStyle="1" w:styleId="BDAbstract">
    <w:name w:val="BD_Abstract"/>
    <w:basedOn w:val="Normal"/>
    <w:next w:val="TAMainText"/>
    <w:pPr>
      <w:spacing w:before="360" w:after="360"/>
    </w:pPr>
  </w:style>
  <w:style w:type="paragraph" w:customStyle="1" w:styleId="TDAcknowledgments">
    <w:name w:val="TD_Acknowledgments"/>
    <w:basedOn w:val="Normal"/>
    <w:next w:val="Normal"/>
    <w:pPr>
      <w:spacing w:before="200"/>
      <w:ind w:firstLine="202"/>
    </w:pPr>
  </w:style>
  <w:style w:type="paragraph" w:customStyle="1" w:styleId="TESupportingInformation">
    <w:name w:val="TE_Supporting_Information"/>
    <w:basedOn w:val="Normal"/>
    <w:next w:val="Normal"/>
    <w:pPr>
      <w:ind w:firstLine="187"/>
    </w:pPr>
  </w:style>
  <w:style w:type="paragraph" w:customStyle="1" w:styleId="VCSchemeTitle">
    <w:name w:val="VC_Scheme_Title"/>
    <w:basedOn w:val="Normal"/>
    <w:next w:val="Normal"/>
  </w:style>
  <w:style w:type="paragraph" w:customStyle="1" w:styleId="VDTableTitle">
    <w:name w:val="VD_Table_Title"/>
    <w:basedOn w:val="Normal"/>
    <w:next w:val="Normal"/>
  </w:style>
  <w:style w:type="paragraph" w:customStyle="1" w:styleId="VAFigureCaption">
    <w:name w:val="VA_Figure_Caption"/>
    <w:basedOn w:val="Normal"/>
    <w:next w:val="Normal"/>
  </w:style>
  <w:style w:type="paragraph" w:customStyle="1" w:styleId="VBChartTitle">
    <w:name w:val="VB_Chart_Title"/>
    <w:basedOn w:val="Normal"/>
    <w:next w:val="Normal"/>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style>
  <w:style w:type="paragraph" w:customStyle="1" w:styleId="BEAuthorBiography">
    <w:name w:val="BE_Author_Biography"/>
    <w:basedOn w:val="Normal"/>
  </w:style>
  <w:style w:type="paragraph" w:customStyle="1" w:styleId="FACorrespondingAuthorFootnote">
    <w:name w:val="FA_Corresponding_Author_Footnote"/>
    <w:basedOn w:val="Normal"/>
    <w:next w:val="TAMainText"/>
  </w:style>
  <w:style w:type="paragraph" w:customStyle="1" w:styleId="SNSynopsisTOC">
    <w:name w:val="SN_Synopsis_TOC"/>
    <w:basedOn w:val="Normal"/>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style>
  <w:style w:type="paragraph" w:customStyle="1" w:styleId="BHBriefs">
    <w:name w:val="BH_Briefs"/>
    <w:basedOn w:val="Normal"/>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TitleStyle">
    <w:name w:val="Title Style"/>
    <w:basedOn w:val="BATitle"/>
    <w:link w:val="TitleStyleChar"/>
    <w:qFormat/>
    <w:rsid w:val="001B45FC"/>
    <w:pPr>
      <w:jc w:val="left"/>
    </w:pPr>
  </w:style>
  <w:style w:type="paragraph" w:styleId="Title">
    <w:name w:val="Title"/>
    <w:basedOn w:val="BATitle"/>
    <w:next w:val="Normal"/>
    <w:link w:val="TitleChar"/>
    <w:qFormat/>
    <w:rsid w:val="003950DD"/>
    <w:pPr>
      <w:spacing w:after="300"/>
      <w:contextualSpacing/>
    </w:pPr>
    <w:rPr>
      <w:rFonts w:eastAsiaTheme="majorEastAsia" w:cstheme="majorBidi"/>
      <w:spacing w:val="5"/>
      <w:kern w:val="28"/>
      <w:szCs w:val="52"/>
    </w:rPr>
  </w:style>
  <w:style w:type="character" w:customStyle="1" w:styleId="BATitleChar">
    <w:name w:val="BA_Title Char"/>
    <w:basedOn w:val="DefaultParagraphFont"/>
    <w:link w:val="BATitle"/>
    <w:rsid w:val="001B45FC"/>
    <w:rPr>
      <w:rFonts w:ascii="Times New Roman" w:hAnsi="Times New Roman"/>
      <w:sz w:val="44"/>
    </w:rPr>
  </w:style>
  <w:style w:type="character" w:customStyle="1" w:styleId="TitleStyleChar">
    <w:name w:val="Title Style Char"/>
    <w:basedOn w:val="BATitleChar"/>
    <w:link w:val="TitleStyle"/>
    <w:rsid w:val="001B45FC"/>
    <w:rPr>
      <w:rFonts w:ascii="Times New Roman" w:hAnsi="Times New Roman"/>
      <w:sz w:val="44"/>
    </w:rPr>
  </w:style>
  <w:style w:type="character" w:customStyle="1" w:styleId="TitleChar">
    <w:name w:val="Title Char"/>
    <w:basedOn w:val="DefaultParagraphFont"/>
    <w:link w:val="Title"/>
    <w:rsid w:val="003950DD"/>
    <w:rPr>
      <w:rFonts w:ascii="Times New Roman" w:eastAsiaTheme="majorEastAsia" w:hAnsi="Times New Roman" w:cstheme="majorBidi"/>
      <w:spacing w:val="5"/>
      <w:kern w:val="28"/>
      <w:sz w:val="44"/>
      <w:szCs w:val="52"/>
    </w:rPr>
  </w:style>
  <w:style w:type="character" w:customStyle="1" w:styleId="Heading1Char">
    <w:name w:val="Heading 1 Char"/>
    <w:basedOn w:val="DefaultParagraphFont"/>
    <w:link w:val="Heading1"/>
    <w:rsid w:val="003950DD"/>
    <w:rPr>
      <w:rFonts w:ascii="Times New Roman" w:eastAsiaTheme="majorEastAsia" w:hAnsi="Times New Roman" w:cstheme="majorBidi"/>
      <w:b/>
      <w:bCs/>
      <w:sz w:val="28"/>
      <w:szCs w:val="28"/>
    </w:rPr>
  </w:style>
  <w:style w:type="paragraph" w:styleId="NormalWeb">
    <w:name w:val="Normal (Web)"/>
    <w:basedOn w:val="Normal"/>
    <w:uiPriority w:val="99"/>
    <w:unhideWhenUsed/>
    <w:rsid w:val="002572C4"/>
    <w:pPr>
      <w:spacing w:before="100" w:beforeAutospacing="1" w:after="100" w:afterAutospacing="1" w:line="240" w:lineRule="auto"/>
      <w:jc w:val="left"/>
    </w:pPr>
    <w:rPr>
      <w:rFonts w:ascii="Times New Roman" w:eastAsiaTheme="minorEastAsia" w:hAnsi="Times New Roman"/>
      <w:szCs w:val="24"/>
    </w:rPr>
  </w:style>
  <w:style w:type="character" w:styleId="PlaceholderText">
    <w:name w:val="Placeholder Text"/>
    <w:basedOn w:val="DefaultParagraphFont"/>
    <w:uiPriority w:val="99"/>
    <w:semiHidden/>
    <w:rsid w:val="00315688"/>
    <w:rPr>
      <w:color w:val="808080"/>
    </w:rPr>
  </w:style>
  <w:style w:type="character" w:customStyle="1" w:styleId="Heading2Char">
    <w:name w:val="Heading 2 Char"/>
    <w:basedOn w:val="DefaultParagraphFont"/>
    <w:link w:val="Heading2"/>
    <w:rsid w:val="00A130A1"/>
    <w:rPr>
      <w:rFonts w:ascii="Times New Roman" w:eastAsiaTheme="majorEastAsia" w:hAnsi="Times New Roman" w:cstheme="majorBidi"/>
      <w:b/>
      <w:bCs/>
      <w:sz w:val="26"/>
      <w:szCs w:val="26"/>
    </w:rPr>
  </w:style>
  <w:style w:type="character" w:styleId="FootnoteReference">
    <w:name w:val="footnote reference"/>
    <w:basedOn w:val="DefaultParagraphFont"/>
    <w:rsid w:val="00A8341A"/>
    <w:rPr>
      <w:vertAlign w:val="superscript"/>
    </w:rPr>
  </w:style>
  <w:style w:type="paragraph" w:styleId="Caption">
    <w:name w:val="caption"/>
    <w:basedOn w:val="Normal"/>
    <w:next w:val="Normal"/>
    <w:unhideWhenUsed/>
    <w:qFormat/>
    <w:rsid w:val="001B18C5"/>
    <w:pPr>
      <w:spacing w:after="200" w:line="240" w:lineRule="auto"/>
    </w:pPr>
    <w:rPr>
      <w:b/>
      <w:bCs/>
      <w:color w:val="4F81BD" w:themeColor="accent1"/>
      <w:sz w:val="18"/>
      <w:szCs w:val="18"/>
    </w:rPr>
  </w:style>
  <w:style w:type="paragraph" w:styleId="ListParagraph">
    <w:name w:val="List Paragraph"/>
    <w:basedOn w:val="Normal"/>
    <w:uiPriority w:val="34"/>
    <w:qFormat/>
    <w:rsid w:val="00C3275B"/>
    <w:pPr>
      <w:ind w:left="720"/>
      <w:contextualSpacing/>
    </w:pPr>
  </w:style>
  <w:style w:type="character" w:styleId="Emphasis">
    <w:name w:val="Emphasis"/>
    <w:basedOn w:val="DefaultParagraphFont"/>
    <w:uiPriority w:val="20"/>
    <w:qFormat/>
    <w:rsid w:val="007B1DDA"/>
    <w:rPr>
      <w:i/>
      <w:iCs/>
    </w:rPr>
  </w:style>
  <w:style w:type="character" w:styleId="CommentReference">
    <w:name w:val="annotation reference"/>
    <w:basedOn w:val="DefaultParagraphFont"/>
    <w:rsid w:val="008D4223"/>
    <w:rPr>
      <w:sz w:val="16"/>
      <w:szCs w:val="16"/>
    </w:rPr>
  </w:style>
  <w:style w:type="paragraph" w:styleId="CommentText">
    <w:name w:val="annotation text"/>
    <w:basedOn w:val="Normal"/>
    <w:link w:val="CommentTextChar"/>
    <w:rsid w:val="008D4223"/>
    <w:pPr>
      <w:spacing w:line="240" w:lineRule="auto"/>
    </w:pPr>
    <w:rPr>
      <w:sz w:val="20"/>
    </w:rPr>
  </w:style>
  <w:style w:type="character" w:customStyle="1" w:styleId="CommentTextChar">
    <w:name w:val="Comment Text Char"/>
    <w:basedOn w:val="DefaultParagraphFont"/>
    <w:link w:val="CommentText"/>
    <w:rsid w:val="008D4223"/>
    <w:rPr>
      <w:rFonts w:ascii="Times" w:hAnsi="Times"/>
    </w:rPr>
  </w:style>
  <w:style w:type="paragraph" w:styleId="CommentSubject">
    <w:name w:val="annotation subject"/>
    <w:basedOn w:val="CommentText"/>
    <w:next w:val="CommentText"/>
    <w:link w:val="CommentSubjectChar"/>
    <w:rsid w:val="00555D5B"/>
    <w:rPr>
      <w:b/>
      <w:bCs/>
    </w:rPr>
  </w:style>
  <w:style w:type="character" w:customStyle="1" w:styleId="CommentSubjectChar">
    <w:name w:val="Comment Subject Char"/>
    <w:basedOn w:val="CommentTextChar"/>
    <w:link w:val="CommentSubject"/>
    <w:rsid w:val="00555D5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297">
      <w:bodyDiv w:val="1"/>
      <w:marLeft w:val="0"/>
      <w:marRight w:val="0"/>
      <w:marTop w:val="0"/>
      <w:marBottom w:val="0"/>
      <w:divBdr>
        <w:top w:val="none" w:sz="0" w:space="0" w:color="auto"/>
        <w:left w:val="none" w:sz="0" w:space="0" w:color="auto"/>
        <w:bottom w:val="none" w:sz="0" w:space="0" w:color="auto"/>
        <w:right w:val="none" w:sz="0" w:space="0" w:color="auto"/>
      </w:divBdr>
      <w:divsChild>
        <w:div w:id="796148827">
          <w:marLeft w:val="0"/>
          <w:marRight w:val="0"/>
          <w:marTop w:val="0"/>
          <w:marBottom w:val="0"/>
          <w:divBdr>
            <w:top w:val="none" w:sz="0" w:space="0" w:color="auto"/>
            <w:left w:val="none" w:sz="0" w:space="0" w:color="auto"/>
            <w:bottom w:val="none" w:sz="0" w:space="0" w:color="auto"/>
            <w:right w:val="none" w:sz="0" w:space="0" w:color="auto"/>
          </w:divBdr>
          <w:divsChild>
            <w:div w:id="348141952">
              <w:marLeft w:val="0"/>
              <w:marRight w:val="0"/>
              <w:marTop w:val="0"/>
              <w:marBottom w:val="0"/>
              <w:divBdr>
                <w:top w:val="none" w:sz="0" w:space="0" w:color="auto"/>
                <w:left w:val="none" w:sz="0" w:space="0" w:color="auto"/>
                <w:bottom w:val="none" w:sz="0" w:space="0" w:color="auto"/>
                <w:right w:val="none" w:sz="0" w:space="0" w:color="auto"/>
              </w:divBdr>
              <w:divsChild>
                <w:div w:id="1443725225">
                  <w:marLeft w:val="0"/>
                  <w:marRight w:val="0"/>
                  <w:marTop w:val="0"/>
                  <w:marBottom w:val="0"/>
                  <w:divBdr>
                    <w:top w:val="none" w:sz="0" w:space="0" w:color="auto"/>
                    <w:left w:val="none" w:sz="0" w:space="0" w:color="auto"/>
                    <w:bottom w:val="none" w:sz="0" w:space="0" w:color="auto"/>
                    <w:right w:val="none" w:sz="0" w:space="0" w:color="auto"/>
                  </w:divBdr>
                  <w:divsChild>
                    <w:div w:id="634407151">
                      <w:marLeft w:val="0"/>
                      <w:marRight w:val="0"/>
                      <w:marTop w:val="0"/>
                      <w:marBottom w:val="0"/>
                      <w:divBdr>
                        <w:top w:val="none" w:sz="0" w:space="0" w:color="auto"/>
                        <w:left w:val="none" w:sz="0" w:space="0" w:color="auto"/>
                        <w:bottom w:val="none" w:sz="0" w:space="0" w:color="auto"/>
                        <w:right w:val="none" w:sz="0" w:space="0" w:color="auto"/>
                      </w:divBdr>
                      <w:divsChild>
                        <w:div w:id="821193537">
                          <w:marLeft w:val="0"/>
                          <w:marRight w:val="0"/>
                          <w:marTop w:val="0"/>
                          <w:marBottom w:val="0"/>
                          <w:divBdr>
                            <w:top w:val="none" w:sz="0" w:space="0" w:color="auto"/>
                            <w:left w:val="none" w:sz="0" w:space="0" w:color="auto"/>
                            <w:bottom w:val="none" w:sz="0" w:space="0" w:color="auto"/>
                            <w:right w:val="none" w:sz="0" w:space="0" w:color="auto"/>
                          </w:divBdr>
                          <w:divsChild>
                            <w:div w:id="582228509">
                              <w:marLeft w:val="0"/>
                              <w:marRight w:val="0"/>
                              <w:marTop w:val="0"/>
                              <w:marBottom w:val="0"/>
                              <w:divBdr>
                                <w:top w:val="none" w:sz="0" w:space="0" w:color="auto"/>
                                <w:left w:val="none" w:sz="0" w:space="0" w:color="auto"/>
                                <w:bottom w:val="none" w:sz="0" w:space="0" w:color="auto"/>
                                <w:right w:val="none" w:sz="0" w:space="0" w:color="auto"/>
                              </w:divBdr>
                              <w:divsChild>
                                <w:div w:id="696196827">
                                  <w:marLeft w:val="0"/>
                                  <w:marRight w:val="0"/>
                                  <w:marTop w:val="0"/>
                                  <w:marBottom w:val="0"/>
                                  <w:divBdr>
                                    <w:top w:val="none" w:sz="0" w:space="0" w:color="auto"/>
                                    <w:left w:val="none" w:sz="0" w:space="0" w:color="auto"/>
                                    <w:bottom w:val="none" w:sz="0" w:space="0" w:color="auto"/>
                                    <w:right w:val="none" w:sz="0" w:space="0" w:color="auto"/>
                                  </w:divBdr>
                                  <w:divsChild>
                                    <w:div w:id="542013876">
                                      <w:marLeft w:val="0"/>
                                      <w:marRight w:val="0"/>
                                      <w:marTop w:val="0"/>
                                      <w:marBottom w:val="0"/>
                                      <w:divBdr>
                                        <w:top w:val="none" w:sz="0" w:space="0" w:color="auto"/>
                                        <w:left w:val="none" w:sz="0" w:space="0" w:color="auto"/>
                                        <w:bottom w:val="none" w:sz="0" w:space="0" w:color="auto"/>
                                        <w:right w:val="none" w:sz="0" w:space="0" w:color="auto"/>
                                      </w:divBdr>
                                      <w:divsChild>
                                        <w:div w:id="328020807">
                                          <w:marLeft w:val="0"/>
                                          <w:marRight w:val="0"/>
                                          <w:marTop w:val="0"/>
                                          <w:marBottom w:val="0"/>
                                          <w:divBdr>
                                            <w:top w:val="none" w:sz="0" w:space="0" w:color="auto"/>
                                            <w:left w:val="none" w:sz="0" w:space="0" w:color="auto"/>
                                            <w:bottom w:val="none" w:sz="0" w:space="0" w:color="auto"/>
                                            <w:right w:val="none" w:sz="0" w:space="0" w:color="auto"/>
                                          </w:divBdr>
                                          <w:divsChild>
                                            <w:div w:id="772827882">
                                              <w:marLeft w:val="0"/>
                                              <w:marRight w:val="0"/>
                                              <w:marTop w:val="0"/>
                                              <w:marBottom w:val="0"/>
                                              <w:divBdr>
                                                <w:top w:val="none" w:sz="0" w:space="0" w:color="auto"/>
                                                <w:left w:val="none" w:sz="0" w:space="0" w:color="auto"/>
                                                <w:bottom w:val="none" w:sz="0" w:space="0" w:color="auto"/>
                                                <w:right w:val="none" w:sz="0" w:space="0" w:color="auto"/>
                                              </w:divBdr>
                                              <w:divsChild>
                                                <w:div w:id="1452941678">
                                                  <w:marLeft w:val="0"/>
                                                  <w:marRight w:val="0"/>
                                                  <w:marTop w:val="0"/>
                                                  <w:marBottom w:val="0"/>
                                                  <w:divBdr>
                                                    <w:top w:val="none" w:sz="0" w:space="0" w:color="auto"/>
                                                    <w:left w:val="none" w:sz="0" w:space="0" w:color="auto"/>
                                                    <w:bottom w:val="none" w:sz="0" w:space="0" w:color="auto"/>
                                                    <w:right w:val="none" w:sz="0" w:space="0" w:color="auto"/>
                                                  </w:divBdr>
                                                  <w:divsChild>
                                                    <w:div w:id="1059668190">
                                                      <w:marLeft w:val="0"/>
                                                      <w:marRight w:val="0"/>
                                                      <w:marTop w:val="0"/>
                                                      <w:marBottom w:val="0"/>
                                                      <w:divBdr>
                                                        <w:top w:val="none" w:sz="0" w:space="0" w:color="auto"/>
                                                        <w:left w:val="none" w:sz="0" w:space="0" w:color="auto"/>
                                                        <w:bottom w:val="none" w:sz="0" w:space="0" w:color="auto"/>
                                                        <w:right w:val="none" w:sz="0" w:space="0" w:color="auto"/>
                                                      </w:divBdr>
                                                      <w:divsChild>
                                                        <w:div w:id="781724068">
                                                          <w:marLeft w:val="0"/>
                                                          <w:marRight w:val="0"/>
                                                          <w:marTop w:val="0"/>
                                                          <w:marBottom w:val="0"/>
                                                          <w:divBdr>
                                                            <w:top w:val="none" w:sz="0" w:space="0" w:color="auto"/>
                                                            <w:left w:val="none" w:sz="0" w:space="0" w:color="auto"/>
                                                            <w:bottom w:val="none" w:sz="0" w:space="0" w:color="auto"/>
                                                            <w:right w:val="none" w:sz="0" w:space="0" w:color="auto"/>
                                                          </w:divBdr>
                                                          <w:divsChild>
                                                            <w:div w:id="34669570">
                                                              <w:marLeft w:val="0"/>
                                                              <w:marRight w:val="0"/>
                                                              <w:marTop w:val="0"/>
                                                              <w:marBottom w:val="0"/>
                                                              <w:divBdr>
                                                                <w:top w:val="none" w:sz="0" w:space="0" w:color="auto"/>
                                                                <w:left w:val="none" w:sz="0" w:space="0" w:color="auto"/>
                                                                <w:bottom w:val="none" w:sz="0" w:space="0" w:color="auto"/>
                                                                <w:right w:val="none" w:sz="0" w:space="0" w:color="auto"/>
                                                              </w:divBdr>
                                                              <w:divsChild>
                                                                <w:div w:id="1673021138">
                                                                  <w:marLeft w:val="0"/>
                                                                  <w:marRight w:val="0"/>
                                                                  <w:marTop w:val="0"/>
                                                                  <w:marBottom w:val="0"/>
                                                                  <w:divBdr>
                                                                    <w:top w:val="none" w:sz="0" w:space="0" w:color="auto"/>
                                                                    <w:left w:val="none" w:sz="0" w:space="0" w:color="auto"/>
                                                                    <w:bottom w:val="none" w:sz="0" w:space="0" w:color="auto"/>
                                                                    <w:right w:val="none" w:sz="0" w:space="0" w:color="auto"/>
                                                                  </w:divBdr>
                                                                  <w:divsChild>
                                                                    <w:div w:id="663512757">
                                                                      <w:marLeft w:val="0"/>
                                                                      <w:marRight w:val="0"/>
                                                                      <w:marTop w:val="0"/>
                                                                      <w:marBottom w:val="0"/>
                                                                      <w:divBdr>
                                                                        <w:top w:val="none" w:sz="0" w:space="0" w:color="auto"/>
                                                                        <w:left w:val="none" w:sz="0" w:space="0" w:color="auto"/>
                                                                        <w:bottom w:val="none" w:sz="0" w:space="0" w:color="auto"/>
                                                                        <w:right w:val="none" w:sz="0" w:space="0" w:color="auto"/>
                                                                      </w:divBdr>
                                                                      <w:divsChild>
                                                                        <w:div w:id="1929533716">
                                                                          <w:marLeft w:val="0"/>
                                                                          <w:marRight w:val="0"/>
                                                                          <w:marTop w:val="0"/>
                                                                          <w:marBottom w:val="0"/>
                                                                          <w:divBdr>
                                                                            <w:top w:val="none" w:sz="0" w:space="0" w:color="auto"/>
                                                                            <w:left w:val="none" w:sz="0" w:space="0" w:color="auto"/>
                                                                            <w:bottom w:val="none" w:sz="0" w:space="0" w:color="auto"/>
                                                                            <w:right w:val="none" w:sz="0" w:space="0" w:color="auto"/>
                                                                          </w:divBdr>
                                                                          <w:divsChild>
                                                                            <w:div w:id="1235505438">
                                                                              <w:marLeft w:val="0"/>
                                                                              <w:marRight w:val="0"/>
                                                                              <w:marTop w:val="0"/>
                                                                              <w:marBottom w:val="0"/>
                                                                              <w:divBdr>
                                                                                <w:top w:val="none" w:sz="0" w:space="0" w:color="auto"/>
                                                                                <w:left w:val="none" w:sz="0" w:space="0" w:color="auto"/>
                                                                                <w:bottom w:val="none" w:sz="0" w:space="0" w:color="auto"/>
                                                                                <w:right w:val="none" w:sz="0" w:space="0" w:color="auto"/>
                                                                              </w:divBdr>
                                                                              <w:divsChild>
                                                                                <w:div w:id="1159350711">
                                                                                  <w:marLeft w:val="0"/>
                                                                                  <w:marRight w:val="0"/>
                                                                                  <w:marTop w:val="0"/>
                                                                                  <w:marBottom w:val="0"/>
                                                                                  <w:divBdr>
                                                                                    <w:top w:val="none" w:sz="0" w:space="0" w:color="auto"/>
                                                                                    <w:left w:val="none" w:sz="0" w:space="0" w:color="auto"/>
                                                                                    <w:bottom w:val="none" w:sz="0" w:space="0" w:color="auto"/>
                                                                                    <w:right w:val="none" w:sz="0" w:space="0" w:color="auto"/>
                                                                                  </w:divBdr>
                                                                                  <w:divsChild>
                                                                                    <w:div w:id="913465765">
                                                                                      <w:marLeft w:val="0"/>
                                                                                      <w:marRight w:val="0"/>
                                                                                      <w:marTop w:val="0"/>
                                                                                      <w:marBottom w:val="0"/>
                                                                                      <w:divBdr>
                                                                                        <w:top w:val="none" w:sz="0" w:space="0" w:color="auto"/>
                                                                                        <w:left w:val="none" w:sz="0" w:space="0" w:color="auto"/>
                                                                                        <w:bottom w:val="none" w:sz="0" w:space="0" w:color="auto"/>
                                                                                        <w:right w:val="none" w:sz="0" w:space="0" w:color="auto"/>
                                                                                      </w:divBdr>
                                                                                      <w:divsChild>
                                                                                        <w:div w:id="886769068">
                                                                                          <w:marLeft w:val="0"/>
                                                                                          <w:marRight w:val="0"/>
                                                                                          <w:marTop w:val="0"/>
                                                                                          <w:marBottom w:val="0"/>
                                                                                          <w:divBdr>
                                                                                            <w:top w:val="none" w:sz="0" w:space="0" w:color="auto"/>
                                                                                            <w:left w:val="none" w:sz="0" w:space="0" w:color="auto"/>
                                                                                            <w:bottom w:val="none" w:sz="0" w:space="0" w:color="auto"/>
                                                                                            <w:right w:val="none" w:sz="0" w:space="0" w:color="auto"/>
                                                                                          </w:divBdr>
                                                                                          <w:divsChild>
                                                                                            <w:div w:id="25645413">
                                                                                              <w:marLeft w:val="0"/>
                                                                                              <w:marRight w:val="0"/>
                                                                                              <w:marTop w:val="0"/>
                                                                                              <w:marBottom w:val="0"/>
                                                                                              <w:divBdr>
                                                                                                <w:top w:val="none" w:sz="0" w:space="0" w:color="auto"/>
                                                                                                <w:left w:val="none" w:sz="0" w:space="0" w:color="auto"/>
                                                                                                <w:bottom w:val="none" w:sz="0" w:space="0" w:color="auto"/>
                                                                                                <w:right w:val="none" w:sz="0" w:space="0" w:color="auto"/>
                                                                                              </w:divBdr>
                                                                                              <w:divsChild>
                                                                                                <w:div w:id="1815445297">
                                                                                                  <w:marLeft w:val="0"/>
                                                                                                  <w:marRight w:val="0"/>
                                                                                                  <w:marTop w:val="0"/>
                                                                                                  <w:marBottom w:val="0"/>
                                                                                                  <w:divBdr>
                                                                                                    <w:top w:val="none" w:sz="0" w:space="0" w:color="auto"/>
                                                                                                    <w:left w:val="none" w:sz="0" w:space="0" w:color="auto"/>
                                                                                                    <w:bottom w:val="none" w:sz="0" w:space="0" w:color="auto"/>
                                                                                                    <w:right w:val="none" w:sz="0" w:space="0" w:color="auto"/>
                                                                                                  </w:divBdr>
                                                                                                  <w:divsChild>
                                                                                                    <w:div w:id="1212351488">
                                                                                                      <w:marLeft w:val="0"/>
                                                                                                      <w:marRight w:val="0"/>
                                                                                                      <w:marTop w:val="0"/>
                                                                                                      <w:marBottom w:val="0"/>
                                                                                                      <w:divBdr>
                                                                                                        <w:top w:val="none" w:sz="0" w:space="0" w:color="auto"/>
                                                                                                        <w:left w:val="none" w:sz="0" w:space="0" w:color="auto"/>
                                                                                                        <w:bottom w:val="none" w:sz="0" w:space="0" w:color="auto"/>
                                                                                                        <w:right w:val="none" w:sz="0" w:space="0" w:color="auto"/>
                                                                                                      </w:divBdr>
                                                                                                      <w:divsChild>
                                                                                                        <w:div w:id="1526745693">
                                                                                                          <w:marLeft w:val="0"/>
                                                                                                          <w:marRight w:val="0"/>
                                                                                                          <w:marTop w:val="0"/>
                                                                                                          <w:marBottom w:val="0"/>
                                                                                                          <w:divBdr>
                                                                                                            <w:top w:val="none" w:sz="0" w:space="0" w:color="auto"/>
                                                                                                            <w:left w:val="none" w:sz="0" w:space="0" w:color="auto"/>
                                                                                                            <w:bottom w:val="none" w:sz="0" w:space="0" w:color="auto"/>
                                                                                                            <w:right w:val="none" w:sz="0" w:space="0" w:color="auto"/>
                                                                                                          </w:divBdr>
                                                                                                          <w:divsChild>
                                                                                                            <w:div w:id="742802226">
                                                                                                              <w:marLeft w:val="0"/>
                                                                                                              <w:marRight w:val="0"/>
                                                                                                              <w:marTop w:val="0"/>
                                                                                                              <w:marBottom w:val="0"/>
                                                                                                              <w:divBdr>
                                                                                                                <w:top w:val="none" w:sz="0" w:space="0" w:color="auto"/>
                                                                                                                <w:left w:val="none" w:sz="0" w:space="0" w:color="auto"/>
                                                                                                                <w:bottom w:val="none" w:sz="0" w:space="0" w:color="auto"/>
                                                                                                                <w:right w:val="none" w:sz="0" w:space="0" w:color="auto"/>
                                                                                                              </w:divBdr>
                                                                                                              <w:divsChild>
                                                                                                                <w:div w:id="936212833">
                                                                                                                  <w:marLeft w:val="0"/>
                                                                                                                  <w:marRight w:val="0"/>
                                                                                                                  <w:marTop w:val="0"/>
                                                                                                                  <w:marBottom w:val="0"/>
                                                                                                                  <w:divBdr>
                                                                                                                    <w:top w:val="none" w:sz="0" w:space="0" w:color="auto"/>
                                                                                                                    <w:left w:val="none" w:sz="0" w:space="0" w:color="auto"/>
                                                                                                                    <w:bottom w:val="none" w:sz="0" w:space="0" w:color="auto"/>
                                                                                                                    <w:right w:val="none" w:sz="0" w:space="0" w:color="auto"/>
                                                                                                                  </w:divBdr>
                                                                                                                  <w:divsChild>
                                                                                                                    <w:div w:id="1867595321">
                                                                                                                      <w:marLeft w:val="0"/>
                                                                                                                      <w:marRight w:val="0"/>
                                                                                                                      <w:marTop w:val="0"/>
                                                                                                                      <w:marBottom w:val="0"/>
                                                                                                                      <w:divBdr>
                                                                                                                        <w:top w:val="none" w:sz="0" w:space="0" w:color="auto"/>
                                                                                                                        <w:left w:val="none" w:sz="0" w:space="0" w:color="auto"/>
                                                                                                                        <w:bottom w:val="none" w:sz="0" w:space="0" w:color="auto"/>
                                                                                                                        <w:right w:val="none" w:sz="0" w:space="0" w:color="auto"/>
                                                                                                                      </w:divBdr>
                                                                                                                      <w:divsChild>
                                                                                                                        <w:div w:id="1619532374">
                                                                                                                          <w:marLeft w:val="0"/>
                                                                                                                          <w:marRight w:val="0"/>
                                                                                                                          <w:marTop w:val="0"/>
                                                                                                                          <w:marBottom w:val="0"/>
                                                                                                                          <w:divBdr>
                                                                                                                            <w:top w:val="none" w:sz="0" w:space="0" w:color="auto"/>
                                                                                                                            <w:left w:val="none" w:sz="0" w:space="0" w:color="auto"/>
                                                                                                                            <w:bottom w:val="none" w:sz="0" w:space="0" w:color="auto"/>
                                                                                                                            <w:right w:val="none" w:sz="0" w:space="0" w:color="auto"/>
                                                                                                                          </w:divBdr>
                                                                                                                          <w:divsChild>
                                                                                                                            <w:div w:id="1218084400">
                                                                                                                              <w:marLeft w:val="0"/>
                                                                                                                              <w:marRight w:val="0"/>
                                                                                                                              <w:marTop w:val="0"/>
                                                                                                                              <w:marBottom w:val="0"/>
                                                                                                                              <w:divBdr>
                                                                                                                                <w:top w:val="none" w:sz="0" w:space="0" w:color="auto"/>
                                                                                                                                <w:left w:val="none" w:sz="0" w:space="0" w:color="auto"/>
                                                                                                                                <w:bottom w:val="none" w:sz="0" w:space="0" w:color="auto"/>
                                                                                                                                <w:right w:val="none" w:sz="0" w:space="0" w:color="auto"/>
                                                                                                                              </w:divBdr>
                                                                                                                              <w:divsChild>
                                                                                                                                <w:div w:id="47269325">
                                                                                                                                  <w:marLeft w:val="0"/>
                                                                                                                                  <w:marRight w:val="0"/>
                                                                                                                                  <w:marTop w:val="0"/>
                                                                                                                                  <w:marBottom w:val="0"/>
                                                                                                                                  <w:divBdr>
                                                                                                                                    <w:top w:val="none" w:sz="0" w:space="0" w:color="auto"/>
                                                                                                                                    <w:left w:val="none" w:sz="0" w:space="0" w:color="auto"/>
                                                                                                                                    <w:bottom w:val="none" w:sz="0" w:space="0" w:color="auto"/>
                                                                                                                                    <w:right w:val="none" w:sz="0" w:space="0" w:color="auto"/>
                                                                                                                                  </w:divBdr>
                                                                                                                                  <w:divsChild>
                                                                                                                                    <w:div w:id="908618305">
                                                                                                                                      <w:marLeft w:val="0"/>
                                                                                                                                      <w:marRight w:val="0"/>
                                                                                                                                      <w:marTop w:val="0"/>
                                                                                                                                      <w:marBottom w:val="0"/>
                                                                                                                                      <w:divBdr>
                                                                                                                                        <w:top w:val="none" w:sz="0" w:space="0" w:color="auto"/>
                                                                                                                                        <w:left w:val="none" w:sz="0" w:space="0" w:color="auto"/>
                                                                                                                                        <w:bottom w:val="none" w:sz="0" w:space="0" w:color="auto"/>
                                                                                                                                        <w:right w:val="none" w:sz="0" w:space="0" w:color="auto"/>
                                                                                                                                      </w:divBdr>
                                                                                                                                      <w:divsChild>
                                                                                                                                        <w:div w:id="190382616">
                                                                                                                                          <w:marLeft w:val="0"/>
                                                                                                                                          <w:marRight w:val="0"/>
                                                                                                                                          <w:marTop w:val="0"/>
                                                                                                                                          <w:marBottom w:val="0"/>
                                                                                                                                          <w:divBdr>
                                                                                                                                            <w:top w:val="none" w:sz="0" w:space="0" w:color="auto"/>
                                                                                                                                            <w:left w:val="none" w:sz="0" w:space="0" w:color="auto"/>
                                                                                                                                            <w:bottom w:val="none" w:sz="0" w:space="0" w:color="auto"/>
                                                                                                                                            <w:right w:val="none" w:sz="0" w:space="0" w:color="auto"/>
                                                                                                                                          </w:divBdr>
                                                                                                                                          <w:divsChild>
                                                                                                                                            <w:div w:id="1824348783">
                                                                                                                                              <w:marLeft w:val="0"/>
                                                                                                                                              <w:marRight w:val="0"/>
                                                                                                                                              <w:marTop w:val="0"/>
                                                                                                                                              <w:marBottom w:val="0"/>
                                                                                                                                              <w:divBdr>
                                                                                                                                                <w:top w:val="none" w:sz="0" w:space="0" w:color="auto"/>
                                                                                                                                                <w:left w:val="none" w:sz="0" w:space="0" w:color="auto"/>
                                                                                                                                                <w:bottom w:val="none" w:sz="0" w:space="0" w:color="auto"/>
                                                                                                                                                <w:right w:val="none" w:sz="0" w:space="0" w:color="auto"/>
                                                                                                                                              </w:divBdr>
                                                                                                                                              <w:divsChild>
                                                                                                                                                <w:div w:id="1743748896">
                                                                                                                                                  <w:marLeft w:val="0"/>
                                                                                                                                                  <w:marRight w:val="0"/>
                                                                                                                                                  <w:marTop w:val="0"/>
                                                                                                                                                  <w:marBottom w:val="0"/>
                                                                                                                                                  <w:divBdr>
                                                                                                                                                    <w:top w:val="none" w:sz="0" w:space="0" w:color="auto"/>
                                                                                                                                                    <w:left w:val="none" w:sz="0" w:space="0" w:color="auto"/>
                                                                                                                                                    <w:bottom w:val="none" w:sz="0" w:space="0" w:color="auto"/>
                                                                                                                                                    <w:right w:val="none" w:sz="0" w:space="0" w:color="auto"/>
                                                                                                                                                  </w:divBdr>
                                                                                                                                                  <w:divsChild>
                                                                                                                                                    <w:div w:id="539129716">
                                                                                                                                                      <w:marLeft w:val="0"/>
                                                                                                                                                      <w:marRight w:val="0"/>
                                                                                                                                                      <w:marTop w:val="0"/>
                                                                                                                                                      <w:marBottom w:val="0"/>
                                                                                                                                                      <w:divBdr>
                                                                                                                                                        <w:top w:val="none" w:sz="0" w:space="0" w:color="auto"/>
                                                                                                                                                        <w:left w:val="none" w:sz="0" w:space="0" w:color="auto"/>
                                                                                                                                                        <w:bottom w:val="none" w:sz="0" w:space="0" w:color="auto"/>
                                                                                                                                                        <w:right w:val="none" w:sz="0" w:space="0" w:color="auto"/>
                                                                                                                                                      </w:divBdr>
                                                                                                                                                      <w:divsChild>
                                                                                                                                                        <w:div w:id="2077436848">
                                                                                                                                                          <w:marLeft w:val="0"/>
                                                                                                                                                          <w:marRight w:val="0"/>
                                                                                                                                                          <w:marTop w:val="0"/>
                                                                                                                                                          <w:marBottom w:val="0"/>
                                                                                                                                                          <w:divBdr>
                                                                                                                                                            <w:top w:val="none" w:sz="0" w:space="0" w:color="auto"/>
                                                                                                                                                            <w:left w:val="none" w:sz="0" w:space="0" w:color="auto"/>
                                                                                                                                                            <w:bottom w:val="none" w:sz="0" w:space="0" w:color="auto"/>
                                                                                                                                                            <w:right w:val="none" w:sz="0" w:space="0" w:color="auto"/>
                                                                                                                                                          </w:divBdr>
                                                                                                                                                          <w:divsChild>
                                                                                                                                                            <w:div w:id="1710642867">
                                                                                                                                                              <w:marLeft w:val="0"/>
                                                                                                                                                              <w:marRight w:val="0"/>
                                                                                                                                                              <w:marTop w:val="0"/>
                                                                                                                                                              <w:marBottom w:val="0"/>
                                                                                                                                                              <w:divBdr>
                                                                                                                                                                <w:top w:val="none" w:sz="0" w:space="0" w:color="auto"/>
                                                                                                                                                                <w:left w:val="none" w:sz="0" w:space="0" w:color="auto"/>
                                                                                                                                                                <w:bottom w:val="none" w:sz="0" w:space="0" w:color="auto"/>
                                                                                                                                                                <w:right w:val="none" w:sz="0" w:space="0" w:color="auto"/>
                                                                                                                                                              </w:divBdr>
                                                                                                                                                              <w:divsChild>
                                                                                                                                                                <w:div w:id="1972905996">
                                                                                                                                                                  <w:marLeft w:val="0"/>
                                                                                                                                                                  <w:marRight w:val="0"/>
                                                                                                                                                                  <w:marTop w:val="0"/>
                                                                                                                                                                  <w:marBottom w:val="0"/>
                                                                                                                                                                  <w:divBdr>
                                                                                                                                                                    <w:top w:val="none" w:sz="0" w:space="0" w:color="auto"/>
                                                                                                                                                                    <w:left w:val="none" w:sz="0" w:space="0" w:color="auto"/>
                                                                                                                                                                    <w:bottom w:val="none" w:sz="0" w:space="0" w:color="auto"/>
                                                                                                                                                                    <w:right w:val="none" w:sz="0" w:space="0" w:color="auto"/>
                                                                                                                                                                  </w:divBdr>
                                                                                                                                                                  <w:divsChild>
                                                                                                                                                                    <w:div w:id="1143349470">
                                                                                                                                                                      <w:marLeft w:val="0"/>
                                                                                                                                                                      <w:marRight w:val="0"/>
                                                                                                                                                                      <w:marTop w:val="0"/>
                                                                                                                                                                      <w:marBottom w:val="0"/>
                                                                                                                                                                      <w:divBdr>
                                                                                                                                                                        <w:top w:val="none" w:sz="0" w:space="0" w:color="auto"/>
                                                                                                                                                                        <w:left w:val="none" w:sz="0" w:space="0" w:color="auto"/>
                                                                                                                                                                        <w:bottom w:val="none" w:sz="0" w:space="0" w:color="auto"/>
                                                                                                                                                                        <w:right w:val="none" w:sz="0" w:space="0" w:color="auto"/>
                                                                                                                                                                      </w:divBdr>
                                                                                                                                                                      <w:divsChild>
                                                                                                                                                                        <w:div w:id="1348022125">
                                                                                                                                                                          <w:marLeft w:val="0"/>
                                                                                                                                                                          <w:marRight w:val="0"/>
                                                                                                                                                                          <w:marTop w:val="0"/>
                                                                                                                                                                          <w:marBottom w:val="0"/>
                                                                                                                                                                          <w:divBdr>
                                                                                                                                                                            <w:top w:val="none" w:sz="0" w:space="0" w:color="auto"/>
                                                                                                                                                                            <w:left w:val="none" w:sz="0" w:space="0" w:color="auto"/>
                                                                                                                                                                            <w:bottom w:val="none" w:sz="0" w:space="0" w:color="auto"/>
                                                                                                                                                                            <w:right w:val="none" w:sz="0" w:space="0" w:color="auto"/>
                                                                                                                                                                          </w:divBdr>
                                                                                                                                                                          <w:divsChild>
                                                                                                                                                                            <w:div w:id="1516110357">
                                                                                                                                                                              <w:marLeft w:val="0"/>
                                                                                                                                                                              <w:marRight w:val="0"/>
                                                                                                                                                                              <w:marTop w:val="0"/>
                                                                                                                                                                              <w:marBottom w:val="0"/>
                                                                                                                                                                              <w:divBdr>
                                                                                                                                                                                <w:top w:val="none" w:sz="0" w:space="0" w:color="auto"/>
                                                                                                                                                                                <w:left w:val="none" w:sz="0" w:space="0" w:color="auto"/>
                                                                                                                                                                                <w:bottom w:val="none" w:sz="0" w:space="0" w:color="auto"/>
                                                                                                                                                                                <w:right w:val="none" w:sz="0" w:space="0" w:color="auto"/>
                                                                                                                                                                              </w:divBdr>
                                                                                                                                                                              <w:divsChild>
                                                                                                                                                                                <w:div w:id="639530564">
                                                                                                                                                                                  <w:marLeft w:val="0"/>
                                                                                                                                                                                  <w:marRight w:val="0"/>
                                                                                                                                                                                  <w:marTop w:val="0"/>
                                                                                                                                                                                  <w:marBottom w:val="0"/>
                                                                                                                                                                                  <w:divBdr>
                                                                                                                                                                                    <w:top w:val="none" w:sz="0" w:space="0" w:color="auto"/>
                                                                                                                                                                                    <w:left w:val="none" w:sz="0" w:space="0" w:color="auto"/>
                                                                                                                                                                                    <w:bottom w:val="none" w:sz="0" w:space="0" w:color="auto"/>
                                                                                                                                                                                    <w:right w:val="none" w:sz="0" w:space="0" w:color="auto"/>
                                                                                                                                                                                  </w:divBdr>
                                                                                                                                                                                  <w:divsChild>
                                                                                                                                                                                    <w:div w:id="162165170">
                                                                                                                                                                                      <w:marLeft w:val="0"/>
                                                                                                                                                                                      <w:marRight w:val="0"/>
                                                                                                                                                                                      <w:marTop w:val="0"/>
                                                                                                                                                                                      <w:marBottom w:val="0"/>
                                                                                                                                                                                      <w:divBdr>
                                                                                                                                                                                        <w:top w:val="none" w:sz="0" w:space="0" w:color="auto"/>
                                                                                                                                                                                        <w:left w:val="none" w:sz="0" w:space="0" w:color="auto"/>
                                                                                                                                                                                        <w:bottom w:val="none" w:sz="0" w:space="0" w:color="auto"/>
                                                                                                                                                                                        <w:right w:val="none" w:sz="0" w:space="0" w:color="auto"/>
                                                                                                                                                                                      </w:divBdr>
                                                                                                                                                                                      <w:divsChild>
                                                                                                                                                                                        <w:div w:id="1219365309">
                                                                                                                                                                                          <w:marLeft w:val="0"/>
                                                                                                                                                                                          <w:marRight w:val="0"/>
                                                                                                                                                                                          <w:marTop w:val="0"/>
                                                                                                                                                                                          <w:marBottom w:val="0"/>
                                                                                                                                                                                          <w:divBdr>
                                                                                                                                                                                            <w:top w:val="none" w:sz="0" w:space="0" w:color="auto"/>
                                                                                                                                                                                            <w:left w:val="none" w:sz="0" w:space="0" w:color="auto"/>
                                                                                                                                                                                            <w:bottom w:val="none" w:sz="0" w:space="0" w:color="auto"/>
                                                                                                                                                                                            <w:right w:val="none" w:sz="0" w:space="0" w:color="auto"/>
                                                                                                                                                                                          </w:divBdr>
                                                                                                                                                                                          <w:divsChild>
                                                                                                                                                                                            <w:div w:id="818620015">
                                                                                                                                                                                              <w:marLeft w:val="0"/>
                                                                                                                                                                                              <w:marRight w:val="0"/>
                                                                                                                                                                                              <w:marTop w:val="0"/>
                                                                                                                                                                                              <w:marBottom w:val="0"/>
                                                                                                                                                                                              <w:divBdr>
                                                                                                                                                                                                <w:top w:val="none" w:sz="0" w:space="0" w:color="auto"/>
                                                                                                                                                                                                <w:left w:val="none" w:sz="0" w:space="0" w:color="auto"/>
                                                                                                                                                                                                <w:bottom w:val="none" w:sz="0" w:space="0" w:color="auto"/>
                                                                                                                                                                                                <w:right w:val="none" w:sz="0" w:space="0" w:color="auto"/>
                                                                                                                                                                                              </w:divBdr>
                                                                                                                                                                                              <w:divsChild>
                                                                                                                                                                                                <w:div w:id="1864400293">
                                                                                                                                                                                                  <w:marLeft w:val="0"/>
                                                                                                                                                                                                  <w:marRight w:val="0"/>
                                                                                                                                                                                                  <w:marTop w:val="0"/>
                                                                                                                                                                                                  <w:marBottom w:val="0"/>
                                                                                                                                                                                                  <w:divBdr>
                                                                                                                                                                                                    <w:top w:val="none" w:sz="0" w:space="0" w:color="auto"/>
                                                                                                                                                                                                    <w:left w:val="none" w:sz="0" w:space="0" w:color="auto"/>
                                                                                                                                                                                                    <w:bottom w:val="none" w:sz="0" w:space="0" w:color="auto"/>
                                                                                                                                                                                                    <w:right w:val="none" w:sz="0" w:space="0" w:color="auto"/>
                                                                                                                                                                                                  </w:divBdr>
                                                                                                                                                                                                  <w:divsChild>
                                                                                                                                                                                                    <w:div w:id="1055929774">
                                                                                                                                                                                                      <w:marLeft w:val="0"/>
                                                                                                                                                                                                      <w:marRight w:val="0"/>
                                                                                                                                                                                                      <w:marTop w:val="0"/>
                                                                                                                                                                                                      <w:marBottom w:val="0"/>
                                                                                                                                                                                                      <w:divBdr>
                                                                                                                                                                                                        <w:top w:val="none" w:sz="0" w:space="0" w:color="auto"/>
                                                                                                                                                                                                        <w:left w:val="none" w:sz="0" w:space="0" w:color="auto"/>
                                                                                                                                                                                                        <w:bottom w:val="none" w:sz="0" w:space="0" w:color="auto"/>
                                                                                                                                                                                                        <w:right w:val="none" w:sz="0" w:space="0" w:color="auto"/>
                                                                                                                                                                                                      </w:divBdr>
                                                                                                                                                                                                      <w:divsChild>
                                                                                                                                                                                                        <w:div w:id="77294036">
                                                                                                                                                                                                          <w:marLeft w:val="0"/>
                                                                                                                                                                                                          <w:marRight w:val="0"/>
                                                                                                                                                                                                          <w:marTop w:val="0"/>
                                                                                                                                                                                                          <w:marBottom w:val="0"/>
                                                                                                                                                                                                          <w:divBdr>
                                                                                                                                                                                                            <w:top w:val="none" w:sz="0" w:space="0" w:color="auto"/>
                                                                                                                                                                                                            <w:left w:val="none" w:sz="0" w:space="0" w:color="auto"/>
                                                                                                                                                                                                            <w:bottom w:val="none" w:sz="0" w:space="0" w:color="auto"/>
                                                                                                                                                                                                            <w:right w:val="none" w:sz="0" w:space="0" w:color="auto"/>
                                                                                                                                                                                                          </w:divBdr>
                                                                                                                                                                                                          <w:divsChild>
                                                                                                                                                                                                            <w:div w:id="882867353">
                                                                                                                                                                                                              <w:marLeft w:val="0"/>
                                                                                                                                                                                                              <w:marRight w:val="0"/>
                                                                                                                                                                                                              <w:marTop w:val="0"/>
                                                                                                                                                                                                              <w:marBottom w:val="0"/>
                                                                                                                                                                                                              <w:divBdr>
                                                                                                                                                                                                                <w:top w:val="none" w:sz="0" w:space="0" w:color="auto"/>
                                                                                                                                                                                                                <w:left w:val="none" w:sz="0" w:space="0" w:color="auto"/>
                                                                                                                                                                                                                <w:bottom w:val="none" w:sz="0" w:space="0" w:color="auto"/>
                                                                                                                                                                                                                <w:right w:val="none" w:sz="0" w:space="0" w:color="auto"/>
                                                                                                                                                                                                              </w:divBdr>
                                                                                                                                                                                                              <w:divsChild>
                                                                                                                                                                                                                <w:div w:id="110828735">
                                                                                                                                                                                                                  <w:marLeft w:val="0"/>
                                                                                                                                                                                                                  <w:marRight w:val="0"/>
                                                                                                                                                                                                                  <w:marTop w:val="0"/>
                                                                                                                                                                                                                  <w:marBottom w:val="0"/>
                                                                                                                                                                                                                  <w:divBdr>
                                                                                                                                                                                                                    <w:top w:val="none" w:sz="0" w:space="0" w:color="auto"/>
                                                                                                                                                                                                                    <w:left w:val="none" w:sz="0" w:space="0" w:color="auto"/>
                                                                                                                                                                                                                    <w:bottom w:val="none" w:sz="0" w:space="0" w:color="auto"/>
                                                                                                                                                                                                                    <w:right w:val="none" w:sz="0" w:space="0" w:color="auto"/>
                                                                                                                                                                                                                  </w:divBdr>
                                                                                                                                                                                                                  <w:divsChild>
                                                                                                                                                                                                                    <w:div w:id="36512164">
                                                                                                                                                                                                                      <w:marLeft w:val="0"/>
                                                                                                                                                                                                                      <w:marRight w:val="0"/>
                                                                                                                                                                                                                      <w:marTop w:val="0"/>
                                                                                                                                                                                                                      <w:marBottom w:val="0"/>
                                                                                                                                                                                                                      <w:divBdr>
                                                                                                                                                                                                                        <w:top w:val="none" w:sz="0" w:space="0" w:color="auto"/>
                                                                                                                                                                                                                        <w:left w:val="none" w:sz="0" w:space="0" w:color="auto"/>
                                                                                                                                                                                                                        <w:bottom w:val="none" w:sz="0" w:space="0" w:color="auto"/>
                                                                                                                                                                                                                        <w:right w:val="none" w:sz="0" w:space="0" w:color="auto"/>
                                                                                                                                                                                                                      </w:divBdr>
                                                                                                                                                                                                                      <w:divsChild>
                                                                                                                                                                                                                        <w:div w:id="1710688040">
                                                                                                                                                                                                                          <w:marLeft w:val="0"/>
                                                                                                                                                                                                                          <w:marRight w:val="0"/>
                                                                                                                                                                                                                          <w:marTop w:val="0"/>
                                                                                                                                                                                                                          <w:marBottom w:val="0"/>
                                                                                                                                                                                                                          <w:divBdr>
                                                                                                                                                                                                                            <w:top w:val="none" w:sz="0" w:space="0" w:color="auto"/>
                                                                                                                                                                                                                            <w:left w:val="none" w:sz="0" w:space="0" w:color="auto"/>
                                                                                                                                                                                                                            <w:bottom w:val="none" w:sz="0" w:space="0" w:color="auto"/>
                                                                                                                                                                                                                            <w:right w:val="none" w:sz="0" w:space="0" w:color="auto"/>
                                                                                                                                                                                                                          </w:divBdr>
                                                                                                                                                                                                                          <w:divsChild>
                                                                                                                                                                                                                            <w:div w:id="1524243744">
                                                                                                                                                                                                                              <w:marLeft w:val="0"/>
                                                                                                                                                                                                                              <w:marRight w:val="0"/>
                                                                                                                                                                                                                              <w:marTop w:val="0"/>
                                                                                                                                                                                                                              <w:marBottom w:val="0"/>
                                                                                                                                                                                                                              <w:divBdr>
                                                                                                                                                                                                                                <w:top w:val="none" w:sz="0" w:space="0" w:color="auto"/>
                                                                                                                                                                                                                                <w:left w:val="none" w:sz="0" w:space="0" w:color="auto"/>
                                                                                                                                                                                                                                <w:bottom w:val="none" w:sz="0" w:space="0" w:color="auto"/>
                                                                                                                                                                                                                                <w:right w:val="none" w:sz="0" w:space="0" w:color="auto"/>
                                                                                                                                                                                                                              </w:divBdr>
                                                                                                                                                                                                                              <w:divsChild>
                                                                                                                                                                                                                                <w:div w:id="2099667042">
                                                                                                                                                                                                                                  <w:marLeft w:val="0"/>
                                                                                                                                                                                                                                  <w:marRight w:val="0"/>
                                                                                                                                                                                                                                  <w:marTop w:val="0"/>
                                                                                                                                                                                                                                  <w:marBottom w:val="0"/>
                                                                                                                                                                                                                                  <w:divBdr>
                                                                                                                                                                                                                                    <w:top w:val="none" w:sz="0" w:space="0" w:color="auto"/>
                                                                                                                                                                                                                                    <w:left w:val="none" w:sz="0" w:space="0" w:color="auto"/>
                                                                                                                                                                                                                                    <w:bottom w:val="none" w:sz="0" w:space="0" w:color="auto"/>
                                                                                                                                                                                                                                    <w:right w:val="none" w:sz="0" w:space="0" w:color="auto"/>
                                                                                                                                                                                                                                  </w:divBdr>
                                                                                                                                                                                                                                  <w:divsChild>
                                                                                                                                                                                                                                    <w:div w:id="1415198981">
                                                                                                                                                                                                                                      <w:marLeft w:val="0"/>
                                                                                                                                                                                                                                      <w:marRight w:val="0"/>
                                                                                                                                                                                                                                      <w:marTop w:val="0"/>
                                                                                                                                                                                                                                      <w:marBottom w:val="0"/>
                                                                                                                                                                                                                                      <w:divBdr>
                                                                                                                                                                                                                                        <w:top w:val="none" w:sz="0" w:space="0" w:color="auto"/>
                                                                                                                                                                                                                                        <w:left w:val="none" w:sz="0" w:space="0" w:color="auto"/>
                                                                                                                                                                                                                                        <w:bottom w:val="none" w:sz="0" w:space="0" w:color="auto"/>
                                                                                                                                                                                                                                        <w:right w:val="none" w:sz="0" w:space="0" w:color="auto"/>
                                                                                                                                                                                                                                      </w:divBdr>
                                                                                                                                                                                                                                      <w:divsChild>
                                                                                                                                                                                                                                        <w:div w:id="758599721">
                                                                                                                                                                                                                                          <w:marLeft w:val="0"/>
                                                                                                                                                                                                                                          <w:marRight w:val="0"/>
                                                                                                                                                                                                                                          <w:marTop w:val="0"/>
                                                                                                                                                                                                                                          <w:marBottom w:val="0"/>
                                                                                                                                                                                                                                          <w:divBdr>
                                                                                                                                                                                                                                            <w:top w:val="none" w:sz="0" w:space="0" w:color="auto"/>
                                                                                                                                                                                                                                            <w:left w:val="none" w:sz="0" w:space="0" w:color="auto"/>
                                                                                                                                                                                                                                            <w:bottom w:val="none" w:sz="0" w:space="0" w:color="auto"/>
                                                                                                                                                                                                                                            <w:right w:val="none" w:sz="0" w:space="0" w:color="auto"/>
                                                                                                                                                                                                                                          </w:divBdr>
                                                                                                                                                                                                                                          <w:divsChild>
                                                                                                                                                                                                                                            <w:div w:id="1012030763">
                                                                                                                                                                                                                                              <w:marLeft w:val="0"/>
                                                                                                                                                                                                                                              <w:marRight w:val="0"/>
                                                                                                                                                                                                                                              <w:marTop w:val="0"/>
                                                                                                                                                                                                                                              <w:marBottom w:val="0"/>
                                                                                                                                                                                                                                              <w:divBdr>
                                                                                                                                                                                                                                                <w:top w:val="none" w:sz="0" w:space="0" w:color="auto"/>
                                                                                                                                                                                                                                                <w:left w:val="none" w:sz="0" w:space="0" w:color="auto"/>
                                                                                                                                                                                                                                                <w:bottom w:val="none" w:sz="0" w:space="0" w:color="auto"/>
                                                                                                                                                                                                                                                <w:right w:val="none" w:sz="0" w:space="0" w:color="auto"/>
                                                                                                                                                                                                                                              </w:divBdr>
                                                                                                                                                                                                                                              <w:divsChild>
                                                                                                                                                                                                                                                <w:div w:id="1491405935">
                                                                                                                                                                                                                                                  <w:marLeft w:val="0"/>
                                                                                                                                                                                                                                                  <w:marRight w:val="0"/>
                                                                                                                                                                                                                                                  <w:marTop w:val="0"/>
                                                                                                                                                                                                                                                  <w:marBottom w:val="0"/>
                                                                                                                                                                                                                                                  <w:divBdr>
                                                                                                                                                                                                                                                    <w:top w:val="none" w:sz="0" w:space="0" w:color="auto"/>
                                                                                                                                                                                                                                                    <w:left w:val="none" w:sz="0" w:space="0" w:color="auto"/>
                                                                                                                                                                                                                                                    <w:bottom w:val="none" w:sz="0" w:space="0" w:color="auto"/>
                                                                                                                                                                                                                                                    <w:right w:val="none" w:sz="0" w:space="0" w:color="auto"/>
                                                                                                                                                                                                                                                  </w:divBdr>
                                                                                                                                                                                                                                                  <w:divsChild>
                                                                                                                                                                                                                                                    <w:div w:id="142242377">
                                                                                                                                                                                                                                                      <w:marLeft w:val="0"/>
                                                                                                                                                                                                                                                      <w:marRight w:val="0"/>
                                                                                                                                                                                                                                                      <w:marTop w:val="0"/>
                                                                                                                                                                                                                                                      <w:marBottom w:val="0"/>
                                                                                                                                                                                                                                                      <w:divBdr>
                                                                                                                                                                                                                                                        <w:top w:val="none" w:sz="0" w:space="0" w:color="auto"/>
                                                                                                                                                                                                                                                        <w:left w:val="none" w:sz="0" w:space="0" w:color="auto"/>
                                                                                                                                                                                                                                                        <w:bottom w:val="none" w:sz="0" w:space="0" w:color="auto"/>
                                                                                                                                                                                                                                                        <w:right w:val="none" w:sz="0" w:space="0" w:color="auto"/>
                                                                                                                                                                                                                                                      </w:divBdr>
                                                                                                                                                                                                                                                      <w:divsChild>
                                                                                                                                                                                                                                                        <w:div w:id="877592819">
                                                                                                                                                                                                                                                          <w:marLeft w:val="0"/>
                                                                                                                                                                                                                                                          <w:marRight w:val="0"/>
                                                                                                                                                                                                                                                          <w:marTop w:val="0"/>
                                                                                                                                                                                                                                                          <w:marBottom w:val="0"/>
                                                                                                                                                                                                                                                          <w:divBdr>
                                                                                                                                                                                                                                                            <w:top w:val="none" w:sz="0" w:space="0" w:color="auto"/>
                                                                                                                                                                                                                                                            <w:left w:val="none" w:sz="0" w:space="0" w:color="auto"/>
                                                                                                                                                                                                                                                            <w:bottom w:val="none" w:sz="0" w:space="0" w:color="auto"/>
                                                                                                                                                                                                                                                            <w:right w:val="none" w:sz="0" w:space="0" w:color="auto"/>
                                                                                                                                                                                                                                                          </w:divBdr>
                                                                                                                                                                                                                                                          <w:divsChild>
                                                                                                                                                                                                                                                            <w:div w:id="1345010859">
                                                                                                                                                                                                                                                              <w:marLeft w:val="0"/>
                                                                                                                                                                                                                                                              <w:marRight w:val="0"/>
                                                                                                                                                                                                                                                              <w:marTop w:val="0"/>
                                                                                                                                                                                                                                                              <w:marBottom w:val="0"/>
                                                                                                                                                                                                                                                              <w:divBdr>
                                                                                                                                                                                                                                                                <w:top w:val="none" w:sz="0" w:space="0" w:color="auto"/>
                                                                                                                                                                                                                                                                <w:left w:val="none" w:sz="0" w:space="0" w:color="auto"/>
                                                                                                                                                                                                                                                                <w:bottom w:val="none" w:sz="0" w:space="0" w:color="auto"/>
                                                                                                                                                                                                                                                                <w:right w:val="none" w:sz="0" w:space="0" w:color="auto"/>
                                                                                                                                                                                                                                                              </w:divBdr>
                                                                                                                                                                                                                                                              <w:divsChild>
                                                                                                                                                                                                                                                                <w:div w:id="1643463648">
                                                                                                                                                                                                                                                                  <w:marLeft w:val="0"/>
                                                                                                                                                                                                                                                                  <w:marRight w:val="0"/>
                                                                                                                                                                                                                                                                  <w:marTop w:val="0"/>
                                                                                                                                                                                                                                                                  <w:marBottom w:val="0"/>
                                                                                                                                                                                                                                                                  <w:divBdr>
                                                                                                                                                                                                                                                                    <w:top w:val="none" w:sz="0" w:space="0" w:color="auto"/>
                                                                                                                                                                                                                                                                    <w:left w:val="none" w:sz="0" w:space="0" w:color="auto"/>
                                                                                                                                                                                                                                                                    <w:bottom w:val="none" w:sz="0" w:space="0" w:color="auto"/>
                                                                                                                                                                                                                                                                    <w:right w:val="none" w:sz="0" w:space="0" w:color="auto"/>
                                                                                                                                                                                                                                                                  </w:divBdr>
                                                                                                                                                                                                                                                                  <w:divsChild>
                                                                                                                                                                                                                                                                    <w:div w:id="1983609655">
                                                                                                                                                                                                                                                                      <w:marLeft w:val="0"/>
                                                                                                                                                                                                                                                                      <w:marRight w:val="0"/>
                                                                                                                                                                                                                                                                      <w:marTop w:val="0"/>
                                                                                                                                                                                                                                                                      <w:marBottom w:val="0"/>
                                                                                                                                                                                                                                                                      <w:divBdr>
                                                                                                                                                                                                                                                                        <w:top w:val="none" w:sz="0" w:space="0" w:color="auto"/>
                                                                                                                                                                                                                                                                        <w:left w:val="none" w:sz="0" w:space="0" w:color="auto"/>
                                                                                                                                                                                                                                                                        <w:bottom w:val="none" w:sz="0" w:space="0" w:color="auto"/>
                                                                                                                                                                                                                                                                        <w:right w:val="none" w:sz="0" w:space="0" w:color="auto"/>
                                                                                                                                                                                                                                                                      </w:divBdr>
                                                                                                                                                                                                                                                                      <w:divsChild>
                                                                                                                                                                                                                                                                        <w:div w:id="1751662131">
                                                                                                                                                                                                                                                                          <w:marLeft w:val="0"/>
                                                                                                                                                                                                                                                                          <w:marRight w:val="0"/>
                                                                                                                                                                                                                                                                          <w:marTop w:val="0"/>
                                                                                                                                                                                                                                                                          <w:marBottom w:val="0"/>
                                                                                                                                                                                                                                                                          <w:divBdr>
                                                                                                                                                                                                                                                                            <w:top w:val="none" w:sz="0" w:space="0" w:color="auto"/>
                                                                                                                                                                                                                                                                            <w:left w:val="none" w:sz="0" w:space="0" w:color="auto"/>
                                                                                                                                                                                                                                                                            <w:bottom w:val="none" w:sz="0" w:space="0" w:color="auto"/>
                                                                                                                                                                                                                                                                            <w:right w:val="none" w:sz="0" w:space="0" w:color="auto"/>
                                                                                                                                                                                                                                                                          </w:divBdr>
                                                                                                                                                                                                                                                                          <w:divsChild>
                                                                                                                                                                                                                                                                            <w:div w:id="223444436">
                                                                                                                                                                                                                                                                              <w:marLeft w:val="0"/>
                                                                                                                                                                                                                                                                              <w:marRight w:val="0"/>
                                                                                                                                                                                                                                                                              <w:marTop w:val="0"/>
                                                                                                                                                                                                                                                                              <w:marBottom w:val="0"/>
                                                                                                                                                                                                                                                                              <w:divBdr>
                                                                                                                                                                                                                                                                                <w:top w:val="none" w:sz="0" w:space="0" w:color="auto"/>
                                                                                                                                                                                                                                                                                <w:left w:val="none" w:sz="0" w:space="0" w:color="auto"/>
                                                                                                                                                                                                                                                                                <w:bottom w:val="none" w:sz="0" w:space="0" w:color="auto"/>
                                                                                                                                                                                                                                                                                <w:right w:val="none" w:sz="0" w:space="0" w:color="auto"/>
                                                                                                                                                                                                                                                                              </w:divBdr>
                                                                                                                                                                                                                                                                              <w:divsChild>
                                                                                                                                                                                                                                                                                <w:div w:id="183519753">
                                                                                                                                                                                                                                                                                  <w:marLeft w:val="0"/>
                                                                                                                                                                                                                                                                                  <w:marRight w:val="0"/>
                                                                                                                                                                                                                                                                                  <w:marTop w:val="0"/>
                                                                                                                                                                                                                                                                                  <w:marBottom w:val="0"/>
                                                                                                                                                                                                                                                                                  <w:divBdr>
                                                                                                                                                                                                                                                                                    <w:top w:val="none" w:sz="0" w:space="0" w:color="auto"/>
                                                                                                                                                                                                                                                                                    <w:left w:val="none" w:sz="0" w:space="0" w:color="auto"/>
                                                                                                                                                                                                                                                                                    <w:bottom w:val="none" w:sz="0" w:space="0" w:color="auto"/>
                                                                                                                                                                                                                                                                                    <w:right w:val="none" w:sz="0" w:space="0" w:color="auto"/>
                                                                                                                                                                                                                                                                                  </w:divBdr>
                                                                                                                                                                                                                                                                                  <w:divsChild>
                                                                                                                                                                                                                                                                                    <w:div w:id="956986264">
                                                                                                                                                                                                                                                                                      <w:marLeft w:val="0"/>
                                                                                                                                                                                                                                                                                      <w:marRight w:val="0"/>
                                                                                                                                                                                                                                                                                      <w:marTop w:val="0"/>
                                                                                                                                                                                                                                                                                      <w:marBottom w:val="0"/>
                                                                                                                                                                                                                                                                                      <w:divBdr>
                                                                                                                                                                                                                                                                                        <w:top w:val="none" w:sz="0" w:space="0" w:color="auto"/>
                                                                                                                                                                                                                                                                                        <w:left w:val="none" w:sz="0" w:space="0" w:color="auto"/>
                                                                                                                                                                                                                                                                                        <w:bottom w:val="none" w:sz="0" w:space="0" w:color="auto"/>
                                                                                                                                                                                                                                                                                        <w:right w:val="none" w:sz="0" w:space="0" w:color="auto"/>
                                                                                                                                                                                                                                                                                      </w:divBdr>
                                                                                                                                                                                                                                                                                      <w:divsChild>
                                                                                                                                                                                                                                                                                        <w:div w:id="1840003112">
                                                                                                                                                                                                                                                                                          <w:marLeft w:val="0"/>
                                                                                                                                                                                                                                                                                          <w:marRight w:val="0"/>
                                                                                                                                                                                                                                                                                          <w:marTop w:val="0"/>
                                                                                                                                                                                                                                                                                          <w:marBottom w:val="0"/>
                                                                                                                                                                                                                                                                                          <w:divBdr>
                                                                                                                                                                                                                                                                                            <w:top w:val="none" w:sz="0" w:space="0" w:color="auto"/>
                                                                                                                                                                                                                                                                                            <w:left w:val="none" w:sz="0" w:space="0" w:color="auto"/>
                                                                                                                                                                                                                                                                                            <w:bottom w:val="none" w:sz="0" w:space="0" w:color="auto"/>
                                                                                                                                                                                                                                                                                            <w:right w:val="none" w:sz="0" w:space="0" w:color="auto"/>
                                                                                                                                                                                                                                                                                          </w:divBdr>
                                                                                                                                                                                                                                                                                          <w:divsChild>
                                                                                                                                                                                                                                                                                            <w:div w:id="878470568">
                                                                                                                                                                                                                                                                                              <w:marLeft w:val="0"/>
                                                                                                                                                                                                                                                                                              <w:marRight w:val="0"/>
                                                                                                                                                                                                                                                                                              <w:marTop w:val="0"/>
                                                                                                                                                                                                                                                                                              <w:marBottom w:val="0"/>
                                                                                                                                                                                                                                                                                              <w:divBdr>
                                                                                                                                                                                                                                                                                                <w:top w:val="none" w:sz="0" w:space="0" w:color="auto"/>
                                                                                                                                                                                                                                                                                                <w:left w:val="none" w:sz="0" w:space="0" w:color="auto"/>
                                                                                                                                                                                                                                                                                                <w:bottom w:val="none" w:sz="0" w:space="0" w:color="auto"/>
                                                                                                                                                                                                                                                                                                <w:right w:val="none" w:sz="0" w:space="0" w:color="auto"/>
                                                                                                                                                                                                                                                                                              </w:divBdr>
                                                                                                                                                                                                                                                                                              <w:divsChild>
                                                                                                                                                                                                                                                                                                <w:div w:id="1820272011">
                                                                                                                                                                                                                                                                                                  <w:marLeft w:val="0"/>
                                                                                                                                                                                                                                                                                                  <w:marRight w:val="0"/>
                                                                                                                                                                                                                                                                                                  <w:marTop w:val="0"/>
                                                                                                                                                                                                                                                                                                  <w:marBottom w:val="0"/>
                                                                                                                                                                                                                                                                                                  <w:divBdr>
                                                                                                                                                                                                                                                                                                    <w:top w:val="none" w:sz="0" w:space="0" w:color="auto"/>
                                                                                                                                                                                                                                                                                                    <w:left w:val="none" w:sz="0" w:space="0" w:color="auto"/>
                                                                                                                                                                                                                                                                                                    <w:bottom w:val="none" w:sz="0" w:space="0" w:color="auto"/>
                                                                                                                                                                                                                                                                                                    <w:right w:val="none" w:sz="0" w:space="0" w:color="auto"/>
                                                                                                                                                                                                                                                                                                  </w:divBdr>
                                                                                                                                                                                                                                                                                                  <w:divsChild>
                                                                                                                                                                                                                                                                                                    <w:div w:id="1724980957">
                                                                                                                                                                                                                                                                                                      <w:marLeft w:val="0"/>
                                                                                                                                                                                                                                                                                                      <w:marRight w:val="0"/>
                                                                                                                                                                                                                                                                                                      <w:marTop w:val="0"/>
                                                                                                                                                                                                                                                                                                      <w:marBottom w:val="0"/>
                                                                                                                                                                                                                                                                                                      <w:divBdr>
                                                                                                                                                                                                                                                                                                        <w:top w:val="none" w:sz="0" w:space="0" w:color="auto"/>
                                                                                                                                                                                                                                                                                                        <w:left w:val="none" w:sz="0" w:space="0" w:color="auto"/>
                                                                                                                                                                                                                                                                                                        <w:bottom w:val="none" w:sz="0" w:space="0" w:color="auto"/>
                                                                                                                                                                                                                                                                                                        <w:right w:val="none" w:sz="0" w:space="0" w:color="auto"/>
                                                                                                                                                                                                                                                                                                      </w:divBdr>
                                                                                                                                                                                                                                                                                                      <w:divsChild>
                                                                                                                                                                                                                                                                                                        <w:div w:id="1727606827">
                                                                                                                                                                                                                                                                                                          <w:marLeft w:val="0"/>
                                                                                                                                                                                                                                                                                                          <w:marRight w:val="0"/>
                                                                                                                                                                                                                                                                                                          <w:marTop w:val="0"/>
                                                                                                                                                                                                                                                                                                          <w:marBottom w:val="0"/>
                                                                                                                                                                                                                                                                                                          <w:divBdr>
                                                                                                                                                                                                                                                                                                            <w:top w:val="none" w:sz="0" w:space="0" w:color="auto"/>
                                                                                                                                                                                                                                                                                                            <w:left w:val="none" w:sz="0" w:space="0" w:color="auto"/>
                                                                                                                                                                                                                                                                                                            <w:bottom w:val="none" w:sz="0" w:space="0" w:color="auto"/>
                                                                                                                                                                                                                                                                                                            <w:right w:val="none" w:sz="0" w:space="0" w:color="auto"/>
                                                                                                                                                                                                                                                                                                          </w:divBdr>
                                                                                                                                                                                                                                                                                                          <w:divsChild>
                                                                                                                                                                                                                                                                                                            <w:div w:id="1371683543">
                                                                                                                                                                                                                                                                                                              <w:marLeft w:val="0"/>
                                                                                                                                                                                                                                                                                                              <w:marRight w:val="0"/>
                                                                                                                                                                                                                                                                                                              <w:marTop w:val="0"/>
                                                                                                                                                                                                                                                                                                              <w:marBottom w:val="0"/>
                                                                                                                                                                                                                                                                                                              <w:divBdr>
                                                                                                                                                                                                                                                                                                                <w:top w:val="none" w:sz="0" w:space="0" w:color="auto"/>
                                                                                                                                                                                                                                                                                                                <w:left w:val="none" w:sz="0" w:space="0" w:color="auto"/>
                                                                                                                                                                                                                                                                                                                <w:bottom w:val="none" w:sz="0" w:space="0" w:color="auto"/>
                                                                                                                                                                                                                                                                                                                <w:right w:val="none" w:sz="0" w:space="0" w:color="auto"/>
                                                                                                                                                                                                                                                                                                              </w:divBdr>
                                                                                                                                                                                                                                                                                                              <w:divsChild>
                                                                                                                                                                                                                                                                                                                <w:div w:id="1781682677">
                                                                                                                                                                                                                                                                                                                  <w:marLeft w:val="0"/>
                                                                                                                                                                                                                                                                                                                  <w:marRight w:val="0"/>
                                                                                                                                                                                                                                                                                                                  <w:marTop w:val="0"/>
                                                                                                                                                                                                                                                                                                                  <w:marBottom w:val="0"/>
                                                                                                                                                                                                                                                                                                                  <w:divBdr>
                                                                                                                                                                                                                                                                                                                    <w:top w:val="none" w:sz="0" w:space="0" w:color="auto"/>
                                                                                                                                                                                                                                                                                                                    <w:left w:val="none" w:sz="0" w:space="0" w:color="auto"/>
                                                                                                                                                                                                                                                                                                                    <w:bottom w:val="none" w:sz="0" w:space="0" w:color="auto"/>
                                                                                                                                                                                                                                                                                                                    <w:right w:val="none" w:sz="0" w:space="0" w:color="auto"/>
                                                                                                                                                                                                                                                                                                                  </w:divBdr>
                                                                                                                                                                                                                                                                                                                  <w:divsChild>
                                                                                                                                                                                                                                                                                                                    <w:div w:id="495264499">
                                                                                                                                                                                                                                                                                                                      <w:marLeft w:val="0"/>
                                                                                                                                                                                                                                                                                                                      <w:marRight w:val="0"/>
                                                                                                                                                                                                                                                                                                                      <w:marTop w:val="0"/>
                                                                                                                                                                                                                                                                                                                      <w:marBottom w:val="0"/>
                                                                                                                                                                                                                                                                                                                      <w:divBdr>
                                                                                                                                                                                                                                                                                                                        <w:top w:val="none" w:sz="0" w:space="0" w:color="auto"/>
                                                                                                                                                                                                                                                                                                                        <w:left w:val="none" w:sz="0" w:space="0" w:color="auto"/>
                                                                                                                                                                                                                                                                                                                        <w:bottom w:val="none" w:sz="0" w:space="0" w:color="auto"/>
                                                                                                                                                                                                                                                                                                                        <w:right w:val="none" w:sz="0" w:space="0" w:color="auto"/>
                                                                                                                                                                                                                                                                                                                      </w:divBdr>
                                                                                                                                                                                                                                                                                                                      <w:divsChild>
                                                                                                                                                                                                                                                                                                                        <w:div w:id="1427077180">
                                                                                                                                                                                                                                                                                                                          <w:marLeft w:val="0"/>
                                                                                                                                                                                                                                                                                                                          <w:marRight w:val="0"/>
                                                                                                                                                                                                                                                                                                                          <w:marTop w:val="0"/>
                                                                                                                                                                                                                                                                                                                          <w:marBottom w:val="0"/>
                                                                                                                                                                                                                                                                                                                          <w:divBdr>
                                                                                                                                                                                                                                                                                                                            <w:top w:val="none" w:sz="0" w:space="0" w:color="auto"/>
                                                                                                                                                                                                                                                                                                                            <w:left w:val="none" w:sz="0" w:space="0" w:color="auto"/>
                                                                                                                                                                                                                                                                                                                            <w:bottom w:val="none" w:sz="0" w:space="0" w:color="auto"/>
                                                                                                                                                                                                                                                                                                                            <w:right w:val="none" w:sz="0" w:space="0" w:color="auto"/>
                                                                                                                                                                                                                                                                                                                          </w:divBdr>
                                                                                                                                                                                                                                                                                                                          <w:divsChild>
                                                                                                                                                                                                                                                                                                                            <w:div w:id="325867898">
                                                                                                                                                                                                                                                                                                                              <w:marLeft w:val="0"/>
                                                                                                                                                                                                                                                                                                                              <w:marRight w:val="0"/>
                                                                                                                                                                                                                                                                                                                              <w:marTop w:val="0"/>
                                                                                                                                                                                                                                                                                                                              <w:marBottom w:val="0"/>
                                                                                                                                                                                                                                                                                                                              <w:divBdr>
                                                                                                                                                                                                                                                                                                                                <w:top w:val="none" w:sz="0" w:space="0" w:color="auto"/>
                                                                                                                                                                                                                                                                                                                                <w:left w:val="none" w:sz="0" w:space="0" w:color="auto"/>
                                                                                                                                                                                                                                                                                                                                <w:bottom w:val="none" w:sz="0" w:space="0" w:color="auto"/>
                                                                                                                                                                                                                                                                                                                                <w:right w:val="none" w:sz="0" w:space="0" w:color="auto"/>
                                                                                                                                                                                                                                                                                                                              </w:divBdr>
                                                                                                                                                                                                                                                                                                                              <w:divsChild>
                                                                                                                                                                                                                                                                                                                                <w:div w:id="600453405">
                                                                                                                                                                                                                                                                                                                                  <w:marLeft w:val="0"/>
                                                                                                                                                                                                                                                                                                                                  <w:marRight w:val="0"/>
                                                                                                                                                                                                                                                                                                                                  <w:marTop w:val="0"/>
                                                                                                                                                                                                                                                                                                                                  <w:marBottom w:val="0"/>
                                                                                                                                                                                                                                                                                                                                  <w:divBdr>
                                                                                                                                                                                                                                                                                                                                    <w:top w:val="none" w:sz="0" w:space="0" w:color="auto"/>
                                                                                                                                                                                                                                                                                                                                    <w:left w:val="none" w:sz="0" w:space="0" w:color="auto"/>
                                                                                                                                                                                                                                                                                                                                    <w:bottom w:val="none" w:sz="0" w:space="0" w:color="auto"/>
                                                                                                                                                                                                                                                                                                                                    <w:right w:val="none" w:sz="0" w:space="0" w:color="auto"/>
                                                                                                                                                                                                                                                                                                                                  </w:divBdr>
                                                                                                                                                                                                                                                                                                                                  <w:divsChild>
                                                                                                                                                                                                                                                                                                                                    <w:div w:id="12809807">
                                                                                                                                                                                                                                                                                                                                      <w:marLeft w:val="0"/>
                                                                                                                                                                                                                                                                                                                                      <w:marRight w:val="0"/>
                                                                                                                                                                                                                                                                                                                                      <w:marTop w:val="0"/>
                                                                                                                                                                                                                                                                                                                                      <w:marBottom w:val="0"/>
                                                                                                                                                                                                                                                                                                                                      <w:divBdr>
                                                                                                                                                                                                                                                                                                                                        <w:top w:val="none" w:sz="0" w:space="0" w:color="auto"/>
                                                                                                                                                                                                                                                                                                                                        <w:left w:val="none" w:sz="0" w:space="0" w:color="auto"/>
                                                                                                                                                                                                                                                                                                                                        <w:bottom w:val="none" w:sz="0" w:space="0" w:color="auto"/>
                                                                                                                                                                                                                                                                                                                                        <w:right w:val="none" w:sz="0" w:space="0" w:color="auto"/>
                                                                                                                                                                                                                                                                                                                                      </w:divBdr>
                                                                                                                                                                                                                                                                                                                                      <w:divsChild>
                                                                                                                                                                                                                                                                                                                                        <w:div w:id="306669984">
                                                                                                                                                                                                                                                                                                                                          <w:marLeft w:val="0"/>
                                                                                                                                                                                                                                                                                                                                          <w:marRight w:val="0"/>
                                                                                                                                                                                                                                                                                                                                          <w:marTop w:val="0"/>
                                                                                                                                                                                                                                                                                                                                          <w:marBottom w:val="0"/>
                                                                                                                                                                                                                                                                                                                                          <w:divBdr>
                                                                                                                                                                                                                                                                                                                                            <w:top w:val="none" w:sz="0" w:space="0" w:color="auto"/>
                                                                                                                                                                                                                                                                                                                                            <w:left w:val="none" w:sz="0" w:space="0" w:color="auto"/>
                                                                                                                                                                                                                                                                                                                                            <w:bottom w:val="none" w:sz="0" w:space="0" w:color="auto"/>
                                                                                                                                                                                                                                                                                                                                            <w:right w:val="none" w:sz="0" w:space="0" w:color="auto"/>
                                                                                                                                                                                                                                                                                                                                          </w:divBdr>
                                                                                                                                                                                                                                                                                                                                          <w:divsChild>
                                                                                                                                                                                                                                                                                                                                            <w:div w:id="2100058435">
                                                                                                                                                                                                                                                                                                                                              <w:marLeft w:val="0"/>
                                                                                                                                                                                                                                                                                                                                              <w:marRight w:val="0"/>
                                                                                                                                                                                                                                                                                                                                              <w:marTop w:val="0"/>
                                                                                                                                                                                                                                                                                                                                              <w:marBottom w:val="0"/>
                                                                                                                                                                                                                                                                                                                                              <w:divBdr>
                                                                                                                                                                                                                                                                                                                                                <w:top w:val="none" w:sz="0" w:space="0" w:color="auto"/>
                                                                                                                                                                                                                                                                                                                                                <w:left w:val="none" w:sz="0" w:space="0" w:color="auto"/>
                                                                                                                                                                                                                                                                                                                                                <w:bottom w:val="none" w:sz="0" w:space="0" w:color="auto"/>
                                                                                                                                                                                                                                                                                                                                                <w:right w:val="none" w:sz="0" w:space="0" w:color="auto"/>
                                                                                                                                                                                                                                                                                                                                              </w:divBdr>
                                                                                                                                                                                                                                                                                                                                              <w:divsChild>
                                                                                                                                                                                                                                                                                                                                                <w:div w:id="1024552501">
                                                                                                                                                                                                                                                                                                                                                  <w:marLeft w:val="0"/>
                                                                                                                                                                                                                                                                                                                                                  <w:marRight w:val="0"/>
                                                                                                                                                                                                                                                                                                                                                  <w:marTop w:val="0"/>
                                                                                                                                                                                                                                                                                                                                                  <w:marBottom w:val="0"/>
                                                                                                                                                                                                                                                                                                                                                  <w:divBdr>
                                                                                                                                                                                                                                                                                                                                                    <w:top w:val="none" w:sz="0" w:space="0" w:color="auto"/>
                                                                                                                                                                                                                                                                                                                                                    <w:left w:val="none" w:sz="0" w:space="0" w:color="auto"/>
                                                                                                                                                                                                                                                                                                                                                    <w:bottom w:val="none" w:sz="0" w:space="0" w:color="auto"/>
                                                                                                                                                                                                                                                                                                                                                    <w:right w:val="none" w:sz="0" w:space="0" w:color="auto"/>
                                                                                                                                                                                                                                                                                                                                                  </w:divBdr>
                                                                                                                                                                                                                                                                                                                                                  <w:divsChild>
                                                                                                                                                                                                                                                                                                                                                    <w:div w:id="1055468711">
                                                                                                                                                                                                                                                                                                                                                      <w:marLeft w:val="0"/>
                                                                                                                                                                                                                                                                                                                                                      <w:marRight w:val="0"/>
                                                                                                                                                                                                                                                                                                                                                      <w:marTop w:val="0"/>
                                                                                                                                                                                                                                                                                                                                                      <w:marBottom w:val="0"/>
                                                                                                                                                                                                                                                                                                                                                      <w:divBdr>
                                                                                                                                                                                                                                                                                                                                                        <w:top w:val="none" w:sz="0" w:space="0" w:color="auto"/>
                                                                                                                                                                                                                                                                                                                                                        <w:left w:val="none" w:sz="0" w:space="0" w:color="auto"/>
                                                                                                                                                                                                                                                                                                                                                        <w:bottom w:val="none" w:sz="0" w:space="0" w:color="auto"/>
                                                                                                                                                                                                                                                                                                                                                        <w:right w:val="none" w:sz="0" w:space="0" w:color="auto"/>
                                                                                                                                                                                                                                                                                                                                                      </w:divBdr>
                                                                                                                                                                                                                                                                                                                                                      <w:divsChild>
                                                                                                                                                                                                                                                                                                                                                        <w:div w:id="369500008">
                                                                                                                                                                                                                                                                                                                                                          <w:marLeft w:val="0"/>
                                                                                                                                                                                                                                                                                                                                                          <w:marRight w:val="0"/>
                                                                                                                                                                                                                                                                                                                                                          <w:marTop w:val="0"/>
                                                                                                                                                                                                                                                                                                                                                          <w:marBottom w:val="0"/>
                                                                                                                                                                                                                                                                                                                                                          <w:divBdr>
                                                                                                                                                                                                                                                                                                                                                            <w:top w:val="none" w:sz="0" w:space="0" w:color="auto"/>
                                                                                                                                                                                                                                                                                                                                                            <w:left w:val="none" w:sz="0" w:space="0" w:color="auto"/>
                                                                                                                                                                                                                                                                                                                                                            <w:bottom w:val="none" w:sz="0" w:space="0" w:color="auto"/>
                                                                                                                                                                                                                                                                                                                                                            <w:right w:val="none" w:sz="0" w:space="0" w:color="auto"/>
                                                                                                                                                                                                                                                                                                                                                          </w:divBdr>
                                                                                                                                                                                                                                                                                                                                                          <w:divsChild>
                                                                                                                                                                                                                                                                                                                                                            <w:div w:id="142549693">
                                                                                                                                                                                                                                                                                                                                                              <w:marLeft w:val="0"/>
                                                                                                                                                                                                                                                                                                                                                              <w:marRight w:val="0"/>
                                                                                                                                                                                                                                                                                                                                                              <w:marTop w:val="0"/>
                                                                                                                                                                                                                                                                                                                                                              <w:marBottom w:val="0"/>
                                                                                                                                                                                                                                                                                                                                                              <w:divBdr>
                                                                                                                                                                                                                                                                                                                                                                <w:top w:val="none" w:sz="0" w:space="0" w:color="auto"/>
                                                                                                                                                                                                                                                                                                                                                                <w:left w:val="none" w:sz="0" w:space="0" w:color="auto"/>
                                                                                                                                                                                                                                                                                                                                                                <w:bottom w:val="none" w:sz="0" w:space="0" w:color="auto"/>
                                                                                                                                                                                                                                                                                                                                                                <w:right w:val="none" w:sz="0" w:space="0" w:color="auto"/>
                                                                                                                                                                                                                                                                                                                                                              </w:divBdr>
                                                                                                                                                                                                                                                                                                                                                              <w:divsChild>
                                                                                                                                                                                                                                                                                                                                                                <w:div w:id="17054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220659">
      <w:bodyDiv w:val="1"/>
      <w:marLeft w:val="0"/>
      <w:marRight w:val="0"/>
      <w:marTop w:val="0"/>
      <w:marBottom w:val="0"/>
      <w:divBdr>
        <w:top w:val="none" w:sz="0" w:space="0" w:color="auto"/>
        <w:left w:val="none" w:sz="0" w:space="0" w:color="auto"/>
        <w:bottom w:val="none" w:sz="0" w:space="0" w:color="auto"/>
        <w:right w:val="none" w:sz="0" w:space="0" w:color="auto"/>
      </w:divBdr>
    </w:div>
    <w:div w:id="695735761">
      <w:bodyDiv w:val="1"/>
      <w:marLeft w:val="0"/>
      <w:marRight w:val="0"/>
      <w:marTop w:val="0"/>
      <w:marBottom w:val="0"/>
      <w:divBdr>
        <w:top w:val="none" w:sz="0" w:space="0" w:color="auto"/>
        <w:left w:val="none" w:sz="0" w:space="0" w:color="auto"/>
        <w:bottom w:val="none" w:sz="0" w:space="0" w:color="auto"/>
        <w:right w:val="none" w:sz="0" w:space="0" w:color="auto"/>
      </w:divBdr>
    </w:div>
    <w:div w:id="1058239416">
      <w:bodyDiv w:val="1"/>
      <w:marLeft w:val="0"/>
      <w:marRight w:val="0"/>
      <w:marTop w:val="0"/>
      <w:marBottom w:val="0"/>
      <w:divBdr>
        <w:top w:val="none" w:sz="0" w:space="0" w:color="auto"/>
        <w:left w:val="none" w:sz="0" w:space="0" w:color="auto"/>
        <w:bottom w:val="none" w:sz="0" w:space="0" w:color="auto"/>
        <w:right w:val="none" w:sz="0" w:space="0" w:color="auto"/>
      </w:divBdr>
      <w:divsChild>
        <w:div w:id="700479277">
          <w:marLeft w:val="0"/>
          <w:marRight w:val="0"/>
          <w:marTop w:val="0"/>
          <w:marBottom w:val="0"/>
          <w:divBdr>
            <w:top w:val="none" w:sz="0" w:space="0" w:color="auto"/>
            <w:left w:val="none" w:sz="0" w:space="0" w:color="auto"/>
            <w:bottom w:val="none" w:sz="0" w:space="0" w:color="auto"/>
            <w:right w:val="none" w:sz="0" w:space="0" w:color="auto"/>
          </w:divBdr>
          <w:divsChild>
            <w:div w:id="376125690">
              <w:marLeft w:val="0"/>
              <w:marRight w:val="0"/>
              <w:marTop w:val="0"/>
              <w:marBottom w:val="0"/>
              <w:divBdr>
                <w:top w:val="none" w:sz="0" w:space="0" w:color="auto"/>
                <w:left w:val="none" w:sz="0" w:space="0" w:color="auto"/>
                <w:bottom w:val="none" w:sz="0" w:space="0" w:color="auto"/>
                <w:right w:val="none" w:sz="0" w:space="0" w:color="auto"/>
              </w:divBdr>
              <w:divsChild>
                <w:div w:id="1031103644">
                  <w:marLeft w:val="0"/>
                  <w:marRight w:val="0"/>
                  <w:marTop w:val="0"/>
                  <w:marBottom w:val="0"/>
                  <w:divBdr>
                    <w:top w:val="none" w:sz="0" w:space="0" w:color="auto"/>
                    <w:left w:val="none" w:sz="0" w:space="0" w:color="auto"/>
                    <w:bottom w:val="none" w:sz="0" w:space="0" w:color="auto"/>
                    <w:right w:val="none" w:sz="0" w:space="0" w:color="auto"/>
                  </w:divBdr>
                  <w:divsChild>
                    <w:div w:id="376782867">
                      <w:marLeft w:val="0"/>
                      <w:marRight w:val="0"/>
                      <w:marTop w:val="0"/>
                      <w:marBottom w:val="0"/>
                      <w:divBdr>
                        <w:top w:val="none" w:sz="0" w:space="0" w:color="auto"/>
                        <w:left w:val="none" w:sz="0" w:space="0" w:color="auto"/>
                        <w:bottom w:val="none" w:sz="0" w:space="0" w:color="auto"/>
                        <w:right w:val="none" w:sz="0" w:space="0" w:color="auto"/>
                      </w:divBdr>
                      <w:divsChild>
                        <w:div w:id="850679410">
                          <w:marLeft w:val="0"/>
                          <w:marRight w:val="0"/>
                          <w:marTop w:val="0"/>
                          <w:marBottom w:val="0"/>
                          <w:divBdr>
                            <w:top w:val="none" w:sz="0" w:space="0" w:color="auto"/>
                            <w:left w:val="none" w:sz="0" w:space="0" w:color="auto"/>
                            <w:bottom w:val="none" w:sz="0" w:space="0" w:color="auto"/>
                            <w:right w:val="none" w:sz="0" w:space="0" w:color="auto"/>
                          </w:divBdr>
                          <w:divsChild>
                            <w:div w:id="1279992374">
                              <w:marLeft w:val="0"/>
                              <w:marRight w:val="0"/>
                              <w:marTop w:val="0"/>
                              <w:marBottom w:val="0"/>
                              <w:divBdr>
                                <w:top w:val="none" w:sz="0" w:space="0" w:color="auto"/>
                                <w:left w:val="none" w:sz="0" w:space="0" w:color="auto"/>
                                <w:bottom w:val="none" w:sz="0" w:space="0" w:color="auto"/>
                                <w:right w:val="none" w:sz="0" w:space="0" w:color="auto"/>
                              </w:divBdr>
                              <w:divsChild>
                                <w:div w:id="981160425">
                                  <w:marLeft w:val="0"/>
                                  <w:marRight w:val="0"/>
                                  <w:marTop w:val="0"/>
                                  <w:marBottom w:val="0"/>
                                  <w:divBdr>
                                    <w:top w:val="none" w:sz="0" w:space="0" w:color="auto"/>
                                    <w:left w:val="none" w:sz="0" w:space="0" w:color="auto"/>
                                    <w:bottom w:val="none" w:sz="0" w:space="0" w:color="auto"/>
                                    <w:right w:val="none" w:sz="0" w:space="0" w:color="auto"/>
                                  </w:divBdr>
                                  <w:divsChild>
                                    <w:div w:id="259920433">
                                      <w:marLeft w:val="0"/>
                                      <w:marRight w:val="0"/>
                                      <w:marTop w:val="0"/>
                                      <w:marBottom w:val="0"/>
                                      <w:divBdr>
                                        <w:top w:val="none" w:sz="0" w:space="0" w:color="auto"/>
                                        <w:left w:val="none" w:sz="0" w:space="0" w:color="auto"/>
                                        <w:bottom w:val="none" w:sz="0" w:space="0" w:color="auto"/>
                                        <w:right w:val="none" w:sz="0" w:space="0" w:color="auto"/>
                                      </w:divBdr>
                                      <w:divsChild>
                                        <w:div w:id="1235319830">
                                          <w:marLeft w:val="0"/>
                                          <w:marRight w:val="0"/>
                                          <w:marTop w:val="0"/>
                                          <w:marBottom w:val="0"/>
                                          <w:divBdr>
                                            <w:top w:val="none" w:sz="0" w:space="0" w:color="auto"/>
                                            <w:left w:val="none" w:sz="0" w:space="0" w:color="auto"/>
                                            <w:bottom w:val="none" w:sz="0" w:space="0" w:color="auto"/>
                                            <w:right w:val="none" w:sz="0" w:space="0" w:color="auto"/>
                                          </w:divBdr>
                                          <w:divsChild>
                                            <w:div w:id="1856072318">
                                              <w:marLeft w:val="0"/>
                                              <w:marRight w:val="0"/>
                                              <w:marTop w:val="0"/>
                                              <w:marBottom w:val="0"/>
                                              <w:divBdr>
                                                <w:top w:val="none" w:sz="0" w:space="0" w:color="auto"/>
                                                <w:left w:val="none" w:sz="0" w:space="0" w:color="auto"/>
                                                <w:bottom w:val="none" w:sz="0" w:space="0" w:color="auto"/>
                                                <w:right w:val="none" w:sz="0" w:space="0" w:color="auto"/>
                                              </w:divBdr>
                                              <w:divsChild>
                                                <w:div w:id="1364357351">
                                                  <w:marLeft w:val="0"/>
                                                  <w:marRight w:val="0"/>
                                                  <w:marTop w:val="0"/>
                                                  <w:marBottom w:val="0"/>
                                                  <w:divBdr>
                                                    <w:top w:val="none" w:sz="0" w:space="0" w:color="auto"/>
                                                    <w:left w:val="none" w:sz="0" w:space="0" w:color="auto"/>
                                                    <w:bottom w:val="none" w:sz="0" w:space="0" w:color="auto"/>
                                                    <w:right w:val="none" w:sz="0" w:space="0" w:color="auto"/>
                                                  </w:divBdr>
                                                  <w:divsChild>
                                                    <w:div w:id="1251549793">
                                                      <w:marLeft w:val="0"/>
                                                      <w:marRight w:val="0"/>
                                                      <w:marTop w:val="0"/>
                                                      <w:marBottom w:val="0"/>
                                                      <w:divBdr>
                                                        <w:top w:val="none" w:sz="0" w:space="0" w:color="auto"/>
                                                        <w:left w:val="none" w:sz="0" w:space="0" w:color="auto"/>
                                                        <w:bottom w:val="none" w:sz="0" w:space="0" w:color="auto"/>
                                                        <w:right w:val="none" w:sz="0" w:space="0" w:color="auto"/>
                                                      </w:divBdr>
                                                      <w:divsChild>
                                                        <w:div w:id="1739472911">
                                                          <w:marLeft w:val="0"/>
                                                          <w:marRight w:val="0"/>
                                                          <w:marTop w:val="0"/>
                                                          <w:marBottom w:val="0"/>
                                                          <w:divBdr>
                                                            <w:top w:val="none" w:sz="0" w:space="0" w:color="auto"/>
                                                            <w:left w:val="none" w:sz="0" w:space="0" w:color="auto"/>
                                                            <w:bottom w:val="none" w:sz="0" w:space="0" w:color="auto"/>
                                                            <w:right w:val="none" w:sz="0" w:space="0" w:color="auto"/>
                                                          </w:divBdr>
                                                          <w:divsChild>
                                                            <w:div w:id="432290222">
                                                              <w:marLeft w:val="0"/>
                                                              <w:marRight w:val="0"/>
                                                              <w:marTop w:val="0"/>
                                                              <w:marBottom w:val="0"/>
                                                              <w:divBdr>
                                                                <w:top w:val="none" w:sz="0" w:space="0" w:color="auto"/>
                                                                <w:left w:val="none" w:sz="0" w:space="0" w:color="auto"/>
                                                                <w:bottom w:val="none" w:sz="0" w:space="0" w:color="auto"/>
                                                                <w:right w:val="none" w:sz="0" w:space="0" w:color="auto"/>
                                                              </w:divBdr>
                                                              <w:divsChild>
                                                                <w:div w:id="1847088736">
                                                                  <w:marLeft w:val="0"/>
                                                                  <w:marRight w:val="0"/>
                                                                  <w:marTop w:val="0"/>
                                                                  <w:marBottom w:val="0"/>
                                                                  <w:divBdr>
                                                                    <w:top w:val="none" w:sz="0" w:space="0" w:color="auto"/>
                                                                    <w:left w:val="none" w:sz="0" w:space="0" w:color="auto"/>
                                                                    <w:bottom w:val="none" w:sz="0" w:space="0" w:color="auto"/>
                                                                    <w:right w:val="none" w:sz="0" w:space="0" w:color="auto"/>
                                                                  </w:divBdr>
                                                                  <w:divsChild>
                                                                    <w:div w:id="1488400391">
                                                                      <w:marLeft w:val="0"/>
                                                                      <w:marRight w:val="0"/>
                                                                      <w:marTop w:val="0"/>
                                                                      <w:marBottom w:val="0"/>
                                                                      <w:divBdr>
                                                                        <w:top w:val="none" w:sz="0" w:space="0" w:color="auto"/>
                                                                        <w:left w:val="none" w:sz="0" w:space="0" w:color="auto"/>
                                                                        <w:bottom w:val="none" w:sz="0" w:space="0" w:color="auto"/>
                                                                        <w:right w:val="none" w:sz="0" w:space="0" w:color="auto"/>
                                                                      </w:divBdr>
                                                                      <w:divsChild>
                                                                        <w:div w:id="1577591912">
                                                                          <w:marLeft w:val="0"/>
                                                                          <w:marRight w:val="0"/>
                                                                          <w:marTop w:val="0"/>
                                                                          <w:marBottom w:val="0"/>
                                                                          <w:divBdr>
                                                                            <w:top w:val="none" w:sz="0" w:space="0" w:color="auto"/>
                                                                            <w:left w:val="none" w:sz="0" w:space="0" w:color="auto"/>
                                                                            <w:bottom w:val="none" w:sz="0" w:space="0" w:color="auto"/>
                                                                            <w:right w:val="none" w:sz="0" w:space="0" w:color="auto"/>
                                                                          </w:divBdr>
                                                                          <w:divsChild>
                                                                            <w:div w:id="1740712084">
                                                                              <w:marLeft w:val="0"/>
                                                                              <w:marRight w:val="0"/>
                                                                              <w:marTop w:val="0"/>
                                                                              <w:marBottom w:val="0"/>
                                                                              <w:divBdr>
                                                                                <w:top w:val="none" w:sz="0" w:space="0" w:color="auto"/>
                                                                                <w:left w:val="none" w:sz="0" w:space="0" w:color="auto"/>
                                                                                <w:bottom w:val="none" w:sz="0" w:space="0" w:color="auto"/>
                                                                                <w:right w:val="none" w:sz="0" w:space="0" w:color="auto"/>
                                                                              </w:divBdr>
                                                                              <w:divsChild>
                                                                                <w:div w:id="699086048">
                                                                                  <w:marLeft w:val="0"/>
                                                                                  <w:marRight w:val="0"/>
                                                                                  <w:marTop w:val="0"/>
                                                                                  <w:marBottom w:val="0"/>
                                                                                  <w:divBdr>
                                                                                    <w:top w:val="none" w:sz="0" w:space="0" w:color="auto"/>
                                                                                    <w:left w:val="none" w:sz="0" w:space="0" w:color="auto"/>
                                                                                    <w:bottom w:val="none" w:sz="0" w:space="0" w:color="auto"/>
                                                                                    <w:right w:val="none" w:sz="0" w:space="0" w:color="auto"/>
                                                                                  </w:divBdr>
                                                                                  <w:divsChild>
                                                                                    <w:div w:id="246228041">
                                                                                      <w:marLeft w:val="0"/>
                                                                                      <w:marRight w:val="0"/>
                                                                                      <w:marTop w:val="0"/>
                                                                                      <w:marBottom w:val="0"/>
                                                                                      <w:divBdr>
                                                                                        <w:top w:val="none" w:sz="0" w:space="0" w:color="auto"/>
                                                                                        <w:left w:val="none" w:sz="0" w:space="0" w:color="auto"/>
                                                                                        <w:bottom w:val="none" w:sz="0" w:space="0" w:color="auto"/>
                                                                                        <w:right w:val="none" w:sz="0" w:space="0" w:color="auto"/>
                                                                                      </w:divBdr>
                                                                                      <w:divsChild>
                                                                                        <w:div w:id="909924235">
                                                                                          <w:marLeft w:val="0"/>
                                                                                          <w:marRight w:val="0"/>
                                                                                          <w:marTop w:val="0"/>
                                                                                          <w:marBottom w:val="0"/>
                                                                                          <w:divBdr>
                                                                                            <w:top w:val="none" w:sz="0" w:space="0" w:color="auto"/>
                                                                                            <w:left w:val="none" w:sz="0" w:space="0" w:color="auto"/>
                                                                                            <w:bottom w:val="none" w:sz="0" w:space="0" w:color="auto"/>
                                                                                            <w:right w:val="none" w:sz="0" w:space="0" w:color="auto"/>
                                                                                          </w:divBdr>
                                                                                          <w:divsChild>
                                                                                            <w:div w:id="1293248484">
                                                                                              <w:marLeft w:val="0"/>
                                                                                              <w:marRight w:val="0"/>
                                                                                              <w:marTop w:val="0"/>
                                                                                              <w:marBottom w:val="0"/>
                                                                                              <w:divBdr>
                                                                                                <w:top w:val="none" w:sz="0" w:space="0" w:color="auto"/>
                                                                                                <w:left w:val="none" w:sz="0" w:space="0" w:color="auto"/>
                                                                                                <w:bottom w:val="none" w:sz="0" w:space="0" w:color="auto"/>
                                                                                                <w:right w:val="none" w:sz="0" w:space="0" w:color="auto"/>
                                                                                              </w:divBdr>
                                                                                              <w:divsChild>
                                                                                                <w:div w:id="189951713">
                                                                                                  <w:marLeft w:val="0"/>
                                                                                                  <w:marRight w:val="0"/>
                                                                                                  <w:marTop w:val="0"/>
                                                                                                  <w:marBottom w:val="0"/>
                                                                                                  <w:divBdr>
                                                                                                    <w:top w:val="none" w:sz="0" w:space="0" w:color="auto"/>
                                                                                                    <w:left w:val="none" w:sz="0" w:space="0" w:color="auto"/>
                                                                                                    <w:bottom w:val="none" w:sz="0" w:space="0" w:color="auto"/>
                                                                                                    <w:right w:val="none" w:sz="0" w:space="0" w:color="auto"/>
                                                                                                  </w:divBdr>
                                                                                                  <w:divsChild>
                                                                                                    <w:div w:id="2047752574">
                                                                                                      <w:marLeft w:val="0"/>
                                                                                                      <w:marRight w:val="0"/>
                                                                                                      <w:marTop w:val="0"/>
                                                                                                      <w:marBottom w:val="0"/>
                                                                                                      <w:divBdr>
                                                                                                        <w:top w:val="none" w:sz="0" w:space="0" w:color="auto"/>
                                                                                                        <w:left w:val="none" w:sz="0" w:space="0" w:color="auto"/>
                                                                                                        <w:bottom w:val="none" w:sz="0" w:space="0" w:color="auto"/>
                                                                                                        <w:right w:val="none" w:sz="0" w:space="0" w:color="auto"/>
                                                                                                      </w:divBdr>
                                                                                                      <w:divsChild>
                                                                                                        <w:div w:id="2002078353">
                                                                                                          <w:marLeft w:val="0"/>
                                                                                                          <w:marRight w:val="0"/>
                                                                                                          <w:marTop w:val="0"/>
                                                                                                          <w:marBottom w:val="0"/>
                                                                                                          <w:divBdr>
                                                                                                            <w:top w:val="none" w:sz="0" w:space="0" w:color="auto"/>
                                                                                                            <w:left w:val="none" w:sz="0" w:space="0" w:color="auto"/>
                                                                                                            <w:bottom w:val="none" w:sz="0" w:space="0" w:color="auto"/>
                                                                                                            <w:right w:val="none" w:sz="0" w:space="0" w:color="auto"/>
                                                                                                          </w:divBdr>
                                                                                                          <w:divsChild>
                                                                                                            <w:div w:id="1380475831">
                                                                                                              <w:marLeft w:val="0"/>
                                                                                                              <w:marRight w:val="0"/>
                                                                                                              <w:marTop w:val="0"/>
                                                                                                              <w:marBottom w:val="0"/>
                                                                                                              <w:divBdr>
                                                                                                                <w:top w:val="none" w:sz="0" w:space="0" w:color="auto"/>
                                                                                                                <w:left w:val="none" w:sz="0" w:space="0" w:color="auto"/>
                                                                                                                <w:bottom w:val="none" w:sz="0" w:space="0" w:color="auto"/>
                                                                                                                <w:right w:val="none" w:sz="0" w:space="0" w:color="auto"/>
                                                                                                              </w:divBdr>
                                                                                                              <w:divsChild>
                                                                                                                <w:div w:id="2099673653">
                                                                                                                  <w:marLeft w:val="0"/>
                                                                                                                  <w:marRight w:val="0"/>
                                                                                                                  <w:marTop w:val="0"/>
                                                                                                                  <w:marBottom w:val="0"/>
                                                                                                                  <w:divBdr>
                                                                                                                    <w:top w:val="none" w:sz="0" w:space="0" w:color="auto"/>
                                                                                                                    <w:left w:val="none" w:sz="0" w:space="0" w:color="auto"/>
                                                                                                                    <w:bottom w:val="none" w:sz="0" w:space="0" w:color="auto"/>
                                                                                                                    <w:right w:val="none" w:sz="0" w:space="0" w:color="auto"/>
                                                                                                                  </w:divBdr>
                                                                                                                  <w:divsChild>
                                                                                                                    <w:div w:id="1455639462">
                                                                                                                      <w:marLeft w:val="0"/>
                                                                                                                      <w:marRight w:val="0"/>
                                                                                                                      <w:marTop w:val="0"/>
                                                                                                                      <w:marBottom w:val="0"/>
                                                                                                                      <w:divBdr>
                                                                                                                        <w:top w:val="none" w:sz="0" w:space="0" w:color="auto"/>
                                                                                                                        <w:left w:val="none" w:sz="0" w:space="0" w:color="auto"/>
                                                                                                                        <w:bottom w:val="none" w:sz="0" w:space="0" w:color="auto"/>
                                                                                                                        <w:right w:val="none" w:sz="0" w:space="0" w:color="auto"/>
                                                                                                                      </w:divBdr>
                                                                                                                      <w:divsChild>
                                                                                                                        <w:div w:id="1094011604">
                                                                                                                          <w:marLeft w:val="0"/>
                                                                                                                          <w:marRight w:val="0"/>
                                                                                                                          <w:marTop w:val="0"/>
                                                                                                                          <w:marBottom w:val="0"/>
                                                                                                                          <w:divBdr>
                                                                                                                            <w:top w:val="none" w:sz="0" w:space="0" w:color="auto"/>
                                                                                                                            <w:left w:val="none" w:sz="0" w:space="0" w:color="auto"/>
                                                                                                                            <w:bottom w:val="none" w:sz="0" w:space="0" w:color="auto"/>
                                                                                                                            <w:right w:val="none" w:sz="0" w:space="0" w:color="auto"/>
                                                                                                                          </w:divBdr>
                                                                                                                          <w:divsChild>
                                                                                                                            <w:div w:id="2127658749">
                                                                                                                              <w:marLeft w:val="0"/>
                                                                                                                              <w:marRight w:val="0"/>
                                                                                                                              <w:marTop w:val="0"/>
                                                                                                                              <w:marBottom w:val="0"/>
                                                                                                                              <w:divBdr>
                                                                                                                                <w:top w:val="none" w:sz="0" w:space="0" w:color="auto"/>
                                                                                                                                <w:left w:val="none" w:sz="0" w:space="0" w:color="auto"/>
                                                                                                                                <w:bottom w:val="none" w:sz="0" w:space="0" w:color="auto"/>
                                                                                                                                <w:right w:val="none" w:sz="0" w:space="0" w:color="auto"/>
                                                                                                                              </w:divBdr>
                                                                                                                              <w:divsChild>
                                                                                                                                <w:div w:id="59527177">
                                                                                                                                  <w:marLeft w:val="0"/>
                                                                                                                                  <w:marRight w:val="0"/>
                                                                                                                                  <w:marTop w:val="0"/>
                                                                                                                                  <w:marBottom w:val="0"/>
                                                                                                                                  <w:divBdr>
                                                                                                                                    <w:top w:val="none" w:sz="0" w:space="0" w:color="auto"/>
                                                                                                                                    <w:left w:val="none" w:sz="0" w:space="0" w:color="auto"/>
                                                                                                                                    <w:bottom w:val="none" w:sz="0" w:space="0" w:color="auto"/>
                                                                                                                                    <w:right w:val="none" w:sz="0" w:space="0" w:color="auto"/>
                                                                                                                                  </w:divBdr>
                                                                                                                                  <w:divsChild>
                                                                                                                                    <w:div w:id="913977490">
                                                                                                                                      <w:marLeft w:val="0"/>
                                                                                                                                      <w:marRight w:val="0"/>
                                                                                                                                      <w:marTop w:val="0"/>
                                                                                                                                      <w:marBottom w:val="0"/>
                                                                                                                                      <w:divBdr>
                                                                                                                                        <w:top w:val="none" w:sz="0" w:space="0" w:color="auto"/>
                                                                                                                                        <w:left w:val="none" w:sz="0" w:space="0" w:color="auto"/>
                                                                                                                                        <w:bottom w:val="none" w:sz="0" w:space="0" w:color="auto"/>
                                                                                                                                        <w:right w:val="none" w:sz="0" w:space="0" w:color="auto"/>
                                                                                                                                      </w:divBdr>
                                                                                                                                      <w:divsChild>
                                                                                                                                        <w:div w:id="365562882">
                                                                                                                                          <w:marLeft w:val="0"/>
                                                                                                                                          <w:marRight w:val="0"/>
                                                                                                                                          <w:marTop w:val="0"/>
                                                                                                                                          <w:marBottom w:val="0"/>
                                                                                                                                          <w:divBdr>
                                                                                                                                            <w:top w:val="none" w:sz="0" w:space="0" w:color="auto"/>
                                                                                                                                            <w:left w:val="none" w:sz="0" w:space="0" w:color="auto"/>
                                                                                                                                            <w:bottom w:val="none" w:sz="0" w:space="0" w:color="auto"/>
                                                                                                                                            <w:right w:val="none" w:sz="0" w:space="0" w:color="auto"/>
                                                                                                                                          </w:divBdr>
                                                                                                                                          <w:divsChild>
                                                                                                                                            <w:div w:id="2029476975">
                                                                                                                                              <w:marLeft w:val="0"/>
                                                                                                                                              <w:marRight w:val="0"/>
                                                                                                                                              <w:marTop w:val="0"/>
                                                                                                                                              <w:marBottom w:val="0"/>
                                                                                                                                              <w:divBdr>
                                                                                                                                                <w:top w:val="none" w:sz="0" w:space="0" w:color="auto"/>
                                                                                                                                                <w:left w:val="none" w:sz="0" w:space="0" w:color="auto"/>
                                                                                                                                                <w:bottom w:val="none" w:sz="0" w:space="0" w:color="auto"/>
                                                                                                                                                <w:right w:val="none" w:sz="0" w:space="0" w:color="auto"/>
                                                                                                                                              </w:divBdr>
                                                                                                                                              <w:divsChild>
                                                                                                                                                <w:div w:id="2005431005">
                                                                                                                                                  <w:marLeft w:val="0"/>
                                                                                                                                                  <w:marRight w:val="0"/>
                                                                                                                                                  <w:marTop w:val="0"/>
                                                                                                                                                  <w:marBottom w:val="0"/>
                                                                                                                                                  <w:divBdr>
                                                                                                                                                    <w:top w:val="none" w:sz="0" w:space="0" w:color="auto"/>
                                                                                                                                                    <w:left w:val="none" w:sz="0" w:space="0" w:color="auto"/>
                                                                                                                                                    <w:bottom w:val="none" w:sz="0" w:space="0" w:color="auto"/>
                                                                                                                                                    <w:right w:val="none" w:sz="0" w:space="0" w:color="auto"/>
                                                                                                                                                  </w:divBdr>
                                                                                                                                                  <w:divsChild>
                                                                                                                                                    <w:div w:id="492338863">
                                                                                                                                                      <w:marLeft w:val="0"/>
                                                                                                                                                      <w:marRight w:val="0"/>
                                                                                                                                                      <w:marTop w:val="0"/>
                                                                                                                                                      <w:marBottom w:val="0"/>
                                                                                                                                                      <w:divBdr>
                                                                                                                                                        <w:top w:val="none" w:sz="0" w:space="0" w:color="auto"/>
                                                                                                                                                        <w:left w:val="none" w:sz="0" w:space="0" w:color="auto"/>
                                                                                                                                                        <w:bottom w:val="none" w:sz="0" w:space="0" w:color="auto"/>
                                                                                                                                                        <w:right w:val="none" w:sz="0" w:space="0" w:color="auto"/>
                                                                                                                                                      </w:divBdr>
                                                                                                                                                      <w:divsChild>
                                                                                                                                                        <w:div w:id="167525538">
                                                                                                                                                          <w:marLeft w:val="0"/>
                                                                                                                                                          <w:marRight w:val="0"/>
                                                                                                                                                          <w:marTop w:val="0"/>
                                                                                                                                                          <w:marBottom w:val="0"/>
                                                                                                                                                          <w:divBdr>
                                                                                                                                                            <w:top w:val="none" w:sz="0" w:space="0" w:color="auto"/>
                                                                                                                                                            <w:left w:val="none" w:sz="0" w:space="0" w:color="auto"/>
                                                                                                                                                            <w:bottom w:val="none" w:sz="0" w:space="0" w:color="auto"/>
                                                                                                                                                            <w:right w:val="none" w:sz="0" w:space="0" w:color="auto"/>
                                                                                                                                                          </w:divBdr>
                                                                                                                                                          <w:divsChild>
                                                                                                                                                            <w:div w:id="118307853">
                                                                                                                                                              <w:marLeft w:val="0"/>
                                                                                                                                                              <w:marRight w:val="0"/>
                                                                                                                                                              <w:marTop w:val="0"/>
                                                                                                                                                              <w:marBottom w:val="0"/>
                                                                                                                                                              <w:divBdr>
                                                                                                                                                                <w:top w:val="none" w:sz="0" w:space="0" w:color="auto"/>
                                                                                                                                                                <w:left w:val="none" w:sz="0" w:space="0" w:color="auto"/>
                                                                                                                                                                <w:bottom w:val="none" w:sz="0" w:space="0" w:color="auto"/>
                                                                                                                                                                <w:right w:val="none" w:sz="0" w:space="0" w:color="auto"/>
                                                                                                                                                              </w:divBdr>
                                                                                                                                                              <w:divsChild>
                                                                                                                                                                <w:div w:id="1723942095">
                                                                                                                                                                  <w:marLeft w:val="0"/>
                                                                                                                                                                  <w:marRight w:val="0"/>
                                                                                                                                                                  <w:marTop w:val="0"/>
                                                                                                                                                                  <w:marBottom w:val="0"/>
                                                                                                                                                                  <w:divBdr>
                                                                                                                                                                    <w:top w:val="none" w:sz="0" w:space="0" w:color="auto"/>
                                                                                                                                                                    <w:left w:val="none" w:sz="0" w:space="0" w:color="auto"/>
                                                                                                                                                                    <w:bottom w:val="none" w:sz="0" w:space="0" w:color="auto"/>
                                                                                                                                                                    <w:right w:val="none" w:sz="0" w:space="0" w:color="auto"/>
                                                                                                                                                                  </w:divBdr>
                                                                                                                                                                  <w:divsChild>
                                                                                                                                                                    <w:div w:id="702368060">
                                                                                                                                                                      <w:marLeft w:val="0"/>
                                                                                                                                                                      <w:marRight w:val="0"/>
                                                                                                                                                                      <w:marTop w:val="0"/>
                                                                                                                                                                      <w:marBottom w:val="0"/>
                                                                                                                                                                      <w:divBdr>
                                                                                                                                                                        <w:top w:val="none" w:sz="0" w:space="0" w:color="auto"/>
                                                                                                                                                                        <w:left w:val="none" w:sz="0" w:space="0" w:color="auto"/>
                                                                                                                                                                        <w:bottom w:val="none" w:sz="0" w:space="0" w:color="auto"/>
                                                                                                                                                                        <w:right w:val="none" w:sz="0" w:space="0" w:color="auto"/>
                                                                                                                                                                      </w:divBdr>
                                                                                                                                                                      <w:divsChild>
                                                                                                                                                                        <w:div w:id="236398986">
                                                                                                                                                                          <w:marLeft w:val="0"/>
                                                                                                                                                                          <w:marRight w:val="0"/>
                                                                                                                                                                          <w:marTop w:val="0"/>
                                                                                                                                                                          <w:marBottom w:val="0"/>
                                                                                                                                                                          <w:divBdr>
                                                                                                                                                                            <w:top w:val="none" w:sz="0" w:space="0" w:color="auto"/>
                                                                                                                                                                            <w:left w:val="none" w:sz="0" w:space="0" w:color="auto"/>
                                                                                                                                                                            <w:bottom w:val="none" w:sz="0" w:space="0" w:color="auto"/>
                                                                                                                                                                            <w:right w:val="none" w:sz="0" w:space="0" w:color="auto"/>
                                                                                                                                                                          </w:divBdr>
                                                                                                                                                                          <w:divsChild>
                                                                                                                                                                            <w:div w:id="1344287016">
                                                                                                                                                                              <w:marLeft w:val="0"/>
                                                                                                                                                                              <w:marRight w:val="0"/>
                                                                                                                                                                              <w:marTop w:val="0"/>
                                                                                                                                                                              <w:marBottom w:val="0"/>
                                                                                                                                                                              <w:divBdr>
                                                                                                                                                                                <w:top w:val="none" w:sz="0" w:space="0" w:color="auto"/>
                                                                                                                                                                                <w:left w:val="none" w:sz="0" w:space="0" w:color="auto"/>
                                                                                                                                                                                <w:bottom w:val="none" w:sz="0" w:space="0" w:color="auto"/>
                                                                                                                                                                                <w:right w:val="none" w:sz="0" w:space="0" w:color="auto"/>
                                                                                                                                                                              </w:divBdr>
                                                                                                                                                                              <w:divsChild>
                                                                                                                                                                                <w:div w:id="2089494775">
                                                                                                                                                                                  <w:marLeft w:val="0"/>
                                                                                                                                                                                  <w:marRight w:val="0"/>
                                                                                                                                                                                  <w:marTop w:val="0"/>
                                                                                                                                                                                  <w:marBottom w:val="0"/>
                                                                                                                                                                                  <w:divBdr>
                                                                                                                                                                                    <w:top w:val="none" w:sz="0" w:space="0" w:color="auto"/>
                                                                                                                                                                                    <w:left w:val="none" w:sz="0" w:space="0" w:color="auto"/>
                                                                                                                                                                                    <w:bottom w:val="none" w:sz="0" w:space="0" w:color="auto"/>
                                                                                                                                                                                    <w:right w:val="none" w:sz="0" w:space="0" w:color="auto"/>
                                                                                                                                                                                  </w:divBdr>
                                                                                                                                                                                  <w:divsChild>
                                                                                                                                                                                    <w:div w:id="356468466">
                                                                                                                                                                                      <w:marLeft w:val="0"/>
                                                                                                                                                                                      <w:marRight w:val="0"/>
                                                                                                                                                                                      <w:marTop w:val="0"/>
                                                                                                                                                                                      <w:marBottom w:val="0"/>
                                                                                                                                                                                      <w:divBdr>
                                                                                                                                                                                        <w:top w:val="none" w:sz="0" w:space="0" w:color="auto"/>
                                                                                                                                                                                        <w:left w:val="none" w:sz="0" w:space="0" w:color="auto"/>
                                                                                                                                                                                        <w:bottom w:val="none" w:sz="0" w:space="0" w:color="auto"/>
                                                                                                                                                                                        <w:right w:val="none" w:sz="0" w:space="0" w:color="auto"/>
                                                                                                                                                                                      </w:divBdr>
                                                                                                                                                                                      <w:divsChild>
                                                                                                                                                                                        <w:div w:id="987830937">
                                                                                                                                                                                          <w:marLeft w:val="0"/>
                                                                                                                                                                                          <w:marRight w:val="0"/>
                                                                                                                                                                                          <w:marTop w:val="0"/>
                                                                                                                                                                                          <w:marBottom w:val="0"/>
                                                                                                                                                                                          <w:divBdr>
                                                                                                                                                                                            <w:top w:val="none" w:sz="0" w:space="0" w:color="auto"/>
                                                                                                                                                                                            <w:left w:val="none" w:sz="0" w:space="0" w:color="auto"/>
                                                                                                                                                                                            <w:bottom w:val="none" w:sz="0" w:space="0" w:color="auto"/>
                                                                                                                                                                                            <w:right w:val="none" w:sz="0" w:space="0" w:color="auto"/>
                                                                                                                                                                                          </w:divBdr>
                                                                                                                                                                                        </w:div>
                                                                                                                                                                                      </w:divsChild>
                                                                                                                                                                                    </w:div>
                                                                                                                                                                                    <w:div w:id="15849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tp://ftp.broadinstitute.org/distribution/proteomics/public_datasets/Guthals_JPR_2013" TargetMode="External"/><Relationship Id="rId18" Type="http://schemas.openxmlformats.org/officeDocument/2006/relationships/oleObject" Target="embeddings/oleObject2.bin"/><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3.emf"/><Relationship Id="rId7" Type="http://schemas.openxmlformats.org/officeDocument/2006/relationships/footnotes" Target="footnotes.xml"/><Relationship Id="rId12" Type="http://schemas.openxmlformats.org/officeDocument/2006/relationships/hyperlink" Target="mailto:bandeira@ucsd.edu" TargetMode="External"/><Relationship Id="rId17" Type="http://schemas.openxmlformats.org/officeDocument/2006/relationships/image" Target="media/image2.emf"/><Relationship Id="rId25"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footer" Target="footer2.xml"/><Relationship Id="rId29"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ri.frank@gmail.com" TargetMode="External"/><Relationship Id="rId24" Type="http://schemas.openxmlformats.org/officeDocument/2006/relationships/oleObject" Target="embeddings/oleObject4.bin"/><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image" Target="media/image4.emf"/><Relationship Id="rId28" Type="http://schemas.openxmlformats.org/officeDocument/2006/relationships/oleObject" Target="embeddings/oleObject6.bin"/><Relationship Id="rId10" Type="http://schemas.openxmlformats.org/officeDocument/2006/relationships/hyperlink" Target="mailto:clauser@broadinstitute.org" TargetMode="External"/><Relationship Id="rId19" Type="http://schemas.openxmlformats.org/officeDocument/2006/relationships/footer" Target="footer1.xm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aguthals@cs.ucsd.edu" TargetMode="External"/><Relationship Id="rId14" Type="http://schemas.openxmlformats.org/officeDocument/2006/relationships/comments" Target="comments.xml"/><Relationship Id="rId22" Type="http://schemas.openxmlformats.org/officeDocument/2006/relationships/oleObject" Target="embeddings/oleObject3.bin"/><Relationship Id="rId27" Type="http://schemas.openxmlformats.org/officeDocument/2006/relationships/image" Target="media/image6.emf"/><Relationship Id="rId30"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D5C31F-E9D4-4427-B5D8-5D3643230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7312</TotalTime>
  <Pages>42</Pages>
  <Words>38372</Words>
  <Characters>218724</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256583</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creator>aguthals</dc:creator>
  <cp:lastModifiedBy>Adrian</cp:lastModifiedBy>
  <cp:revision>221</cp:revision>
  <cp:lastPrinted>2013-02-21T21:54:00Z</cp:lastPrinted>
  <dcterms:created xsi:type="dcterms:W3CDTF">2012-07-16T23:12:00Z</dcterms:created>
  <dcterms:modified xsi:type="dcterms:W3CDTF">2013-02-22T18:56:00Z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adrian.guthals@gmail.com@www.mendeley.com</vt:lpwstr>
  </property>
  <property fmtid="{D5CDD505-2E9C-101B-9397-08002B2CF9AE}" pid="4" name="Mendeley Citation Style_1">
    <vt:lpwstr>mcp2</vt:lpwstr>
  </property>
  <property fmtid="{D5CDD505-2E9C-101B-9397-08002B2CF9AE}" pid="5" name="Mendeley Recent Style Id 0_1">
    <vt:lpwstr>http://www.zotero.org/styles/acs-chemical-biology</vt:lpwstr>
  </property>
  <property fmtid="{D5CDD505-2E9C-101B-9397-08002B2CF9AE}" pid="6" name="Mendeley Recent Style Name 0_1">
    <vt:lpwstr>ACS Chemical Biology</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http://www.zotero.org/styles/chicago-fullnote-bibliography</vt:lpwstr>
  </property>
  <property fmtid="{D5CDD505-2E9C-101B-9397-08002B2CF9AE}" pid="12" name="Mendeley Recent Style Name 3_1">
    <vt:lpwstr>Chicago Manual of Style (full note)</vt:lpwstr>
  </property>
  <property fmtid="{D5CDD505-2E9C-101B-9397-08002B2CF9AE}" pid="13" name="Mendeley Recent Style Id 4_1">
    <vt:lpwstr>http://www.zotero.org/styles/chicago-note-bibliography</vt:lpwstr>
  </property>
  <property fmtid="{D5CDD505-2E9C-101B-9397-08002B2CF9AE}" pid="14" name="Mendeley Recent Style Name 4_1">
    <vt:lpwstr>Chicago Manual of Style (note)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http://www.zotero.org/styles/journal-of-proteome-research</vt:lpwstr>
  </property>
  <property fmtid="{D5CDD505-2E9C-101B-9397-08002B2CF9AE}" pid="18" name="Mendeley Recent Style Name 6_1">
    <vt:lpwstr>Journal of Proteome Research</vt:lpwstr>
  </property>
  <property fmtid="{D5CDD505-2E9C-101B-9397-08002B2CF9AE}" pid="19" name="Mendeley Recent Style Id 7_1">
    <vt:lpwstr>http://www.zotero.org/styles/molecular-and-cellular-biology</vt:lpwstr>
  </property>
  <property fmtid="{D5CDD505-2E9C-101B-9397-08002B2CF9AE}" pid="20" name="Mendeley Recent Style Name 7_1">
    <vt:lpwstr>Molecular and Cellular Biology</vt:lpwstr>
  </property>
  <property fmtid="{D5CDD505-2E9C-101B-9397-08002B2CF9AE}" pid="21" name="Mendeley Recent Style Id 8_1">
    <vt:lpwstr>mcp</vt:lpwstr>
  </property>
  <property fmtid="{D5CDD505-2E9C-101B-9397-08002B2CF9AE}" pid="22" name="Mendeley Recent Style Name 8_1">
    <vt:lpwstr>Molecular and Cellular Proteomics</vt:lpwstr>
  </property>
  <property fmtid="{D5CDD505-2E9C-101B-9397-08002B2CF9AE}" pid="23" name="Mendeley Recent Style Id 9_1">
    <vt:lpwstr>mcp2</vt:lpwstr>
  </property>
  <property fmtid="{D5CDD505-2E9C-101B-9397-08002B2CF9AE}" pid="24" name="Mendeley Recent Style Name 9_1">
    <vt:lpwstr>Molecular and Cellular Proteomics (up numbers)</vt:lpwstr>
  </property>
</Properties>
</file>